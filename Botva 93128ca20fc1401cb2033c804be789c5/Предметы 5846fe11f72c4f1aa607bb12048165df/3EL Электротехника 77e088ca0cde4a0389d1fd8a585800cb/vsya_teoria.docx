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32FED5" w14:textId="7500B3F9" w:rsidR="00FA3059" w:rsidRPr="002F38E5" w:rsidRDefault="00FA3059" w:rsidP="00A1745D">
      <w:pPr>
        <w:rPr>
          <w:rFonts w:eastAsia="Times New Roman"/>
          <w:color w:val="000000" w:themeColor="text1"/>
        </w:rPr>
      </w:pPr>
      <w:r w:rsidRPr="45CD75C2">
        <w:rPr>
          <w:rFonts w:eastAsia="Times New Roman"/>
          <w:color w:val="FF0000"/>
        </w:rPr>
        <w:t xml:space="preserve">Нету в ответе </w:t>
      </w:r>
      <w:r w:rsidRPr="45CD75C2">
        <w:rPr>
          <w:rFonts w:eastAsia="Times New Roman"/>
          <w:color w:val="000000" w:themeColor="text1"/>
        </w:rPr>
        <w:t xml:space="preserve">– красный </w:t>
      </w:r>
      <w:r w:rsidR="00536A33" w:rsidRPr="45CD75C2">
        <w:rPr>
          <w:rFonts w:eastAsia="Times New Roman"/>
          <w:color w:val="000000" w:themeColor="text1"/>
        </w:rPr>
        <w:t>(Будем избивать Скворцова на консультации)</w:t>
      </w:r>
    </w:p>
    <w:p w14:paraId="7C3EF008" w14:textId="0D13093B" w:rsidR="00FA3059" w:rsidRPr="002F38E5" w:rsidRDefault="00FA3059" w:rsidP="00607F78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70C0"/>
        </w:rPr>
        <w:t xml:space="preserve">Хорошо бы дополнить </w:t>
      </w:r>
      <w:r w:rsidR="00770FFE" w:rsidRPr="002F38E5">
        <w:rPr>
          <w:rFonts w:eastAsia="Times New Roman" w:cstheme="minorHAnsi"/>
          <w:color w:val="000000" w:themeColor="text1"/>
        </w:rPr>
        <w:t>–</w:t>
      </w:r>
      <w:r w:rsidRPr="002F38E5">
        <w:rPr>
          <w:rFonts w:eastAsia="Times New Roman" w:cstheme="minorHAnsi"/>
          <w:color w:val="000000" w:themeColor="text1"/>
        </w:rPr>
        <w:t xml:space="preserve"> синий</w:t>
      </w:r>
      <w:r w:rsidR="004B4703" w:rsidRPr="002F38E5">
        <w:rPr>
          <w:rFonts w:eastAsia="Times New Roman" w:cstheme="minorHAnsi"/>
          <w:color w:val="000000" w:themeColor="text1"/>
        </w:rPr>
        <w:t xml:space="preserve"> (Будем спрашивать Скворцова на консультации)</w:t>
      </w:r>
    </w:p>
    <w:p w14:paraId="779EB871" w14:textId="7AC44DDD" w:rsidR="00770FFE" w:rsidRPr="002F38E5" w:rsidRDefault="00770FFE" w:rsidP="00607F78">
      <w:pPr>
        <w:rPr>
          <w:rFonts w:eastAsia="Times New Roman" w:cstheme="minorHAnsi"/>
          <w:color w:val="000000" w:themeColor="text1"/>
        </w:rPr>
      </w:pPr>
    </w:p>
    <w:p w14:paraId="57EC08CD" w14:textId="71809644" w:rsidR="00770FFE" w:rsidRPr="002F38E5" w:rsidRDefault="00770FFE" w:rsidP="00770FFE">
      <w:pPr>
        <w:rPr>
          <w:rFonts w:cstheme="minorHAnsi"/>
          <w:b/>
          <w:bCs/>
          <w:color w:val="000000"/>
        </w:rPr>
      </w:pPr>
      <w:r w:rsidRPr="002F38E5">
        <w:rPr>
          <w:rFonts w:eastAsia="Times New Roman" w:cstheme="minorHAnsi"/>
          <w:b/>
          <w:color w:val="000000" w:themeColor="text1"/>
        </w:rPr>
        <w:t xml:space="preserve">1. </w:t>
      </w:r>
      <w:r w:rsidR="005D106B" w:rsidRPr="002F38E5">
        <w:rPr>
          <w:rFonts w:cstheme="minorHAnsi"/>
          <w:b/>
          <w:bCs/>
          <w:color w:val="000000"/>
        </w:rPr>
        <w:t xml:space="preserve">Модель электрической цепи: допущения и отличия от реальной электромагнитной системы. Квазистационарные системы. Элементы электрической цепи. Ток, напряжение, ЭДС. Условные графические обозначения элементов схем. </w:t>
      </w:r>
      <w:r w:rsidR="005D106B" w:rsidRPr="002F38E5">
        <w:rPr>
          <w:rFonts w:cstheme="minorHAnsi"/>
          <w:b/>
          <w:bCs/>
          <w:color w:val="00B0F0"/>
        </w:rPr>
        <w:t>Основные правила изображения схем согласно ЕСКД.</w:t>
      </w:r>
    </w:p>
    <w:p w14:paraId="6D11926E" w14:textId="562B7D2C" w:rsidR="005D106B" w:rsidRPr="002F38E5" w:rsidRDefault="005D106B" w:rsidP="00770FFE">
      <w:pPr>
        <w:rPr>
          <w:rFonts w:cstheme="minorHAnsi"/>
          <w:b/>
          <w:bCs/>
          <w:color w:val="000000"/>
        </w:rPr>
      </w:pPr>
    </w:p>
    <w:p w14:paraId="49056886" w14:textId="77777777" w:rsidR="00BA1FAA" w:rsidRPr="002F38E5" w:rsidRDefault="00BA1FAA" w:rsidP="00BA1FAA">
      <w:pPr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В модели электрической цепи имеются следующие допущения:</w:t>
      </w:r>
    </w:p>
    <w:p w14:paraId="6F87B0BF" w14:textId="77777777" w:rsidR="00BA1FAA" w:rsidRPr="002F38E5" w:rsidRDefault="00BA1FAA" w:rsidP="00BA1FAA">
      <w:pPr>
        <w:pStyle w:val="a4"/>
        <w:numPr>
          <w:ilvl w:val="0"/>
          <w:numId w:val="7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Длина и форма проводников не имеют значения</w:t>
      </w:r>
    </w:p>
    <w:p w14:paraId="5D6DDA86" w14:textId="11A6ABCB" w:rsidR="005D106B" w:rsidRPr="002F38E5" w:rsidRDefault="00BA1FAA" w:rsidP="00770FFE">
      <w:pPr>
        <w:pStyle w:val="a4"/>
        <w:numPr>
          <w:ilvl w:val="0"/>
          <w:numId w:val="7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Проводники не имеют собственного сопротивления</w:t>
      </w:r>
    </w:p>
    <w:p w14:paraId="42194531" w14:textId="22AF5A8C" w:rsidR="00682505" w:rsidRPr="002F38E5" w:rsidRDefault="00682505" w:rsidP="00682505">
      <w:pPr>
        <w:pStyle w:val="a4"/>
        <w:numPr>
          <w:ilvl w:val="0"/>
          <w:numId w:val="7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Все элементы точечные, их размеры значения не имеют</w:t>
      </w:r>
    </w:p>
    <w:p w14:paraId="19E39576" w14:textId="65DE83CD" w:rsidR="00FA3059" w:rsidRPr="002F38E5" w:rsidRDefault="00E62CA3" w:rsidP="00607F78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В схеме все идеализируется, например, отсутствием сопротивления катушки.</w:t>
      </w:r>
    </w:p>
    <w:p w14:paraId="24733035" w14:textId="70EBE505" w:rsidR="00E62CA3" w:rsidRPr="002F38E5" w:rsidRDefault="00106BC7" w:rsidP="00607F78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ЭДС - скалярная физическая величина, характеризующая работу сторонних сил, действующих в квазистационарных цепях постоянного или переменного тока.</w:t>
      </w:r>
    </w:p>
    <w:p w14:paraId="63CD294E" w14:textId="34346443" w:rsidR="009457F9" w:rsidRPr="002F38E5" w:rsidRDefault="009457F9" w:rsidP="00607F78">
      <w:pPr>
        <w:rPr>
          <w:rFonts w:eastAsia="Times New Roman" w:cstheme="minorHAnsi"/>
          <w:color w:val="000000" w:themeColor="text1"/>
        </w:rPr>
      </w:pPr>
    </w:p>
    <w:p w14:paraId="58F7205A" w14:textId="6A4EDB44" w:rsidR="00FF3534" w:rsidRPr="002F38E5" w:rsidRDefault="00FF3534" w:rsidP="008D50F8">
      <w:pPr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Квазистационарные системы</w:t>
      </w:r>
      <w:r w:rsidR="008D50F8" w:rsidRPr="002F38E5">
        <w:rPr>
          <w:rFonts w:cstheme="minorHAnsi"/>
          <w:color w:val="000000"/>
        </w:rPr>
        <w:t xml:space="preserve">. </w:t>
      </w:r>
      <w:r w:rsidR="008D50F8" w:rsidRPr="002F38E5">
        <w:rPr>
          <w:rFonts w:cstheme="minorHAnsi"/>
        </w:rPr>
        <w:t>Если коэффициенты уравнения нестационарной системы изменяются медленно, то такую систему называют квазистационарной.</w:t>
      </w:r>
    </w:p>
    <w:p w14:paraId="499FF91C" w14:textId="772154B2" w:rsidR="00BB2814" w:rsidRPr="002F38E5" w:rsidRDefault="00BB2814" w:rsidP="00FF3534">
      <w:pPr>
        <w:rPr>
          <w:rFonts w:cstheme="minorHAnsi"/>
          <w:color w:val="000000"/>
        </w:rPr>
      </w:pPr>
    </w:p>
    <w:p w14:paraId="2DB8B61A" w14:textId="77777777" w:rsidR="00FE536D" w:rsidRPr="002F38E5" w:rsidRDefault="00FE536D" w:rsidP="00FE536D">
      <w:pPr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Элементы:</w:t>
      </w:r>
    </w:p>
    <w:p w14:paraId="222ECF46" w14:textId="07A36860" w:rsidR="00FE536D" w:rsidRPr="002F38E5" w:rsidRDefault="00F94EBF" w:rsidP="00FE536D">
      <w:pPr>
        <w:pStyle w:val="a4"/>
        <w:numPr>
          <w:ilvl w:val="0"/>
          <w:numId w:val="8"/>
        </w:numPr>
        <w:spacing w:after="160" w:line="259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>Узлы – места соединения 3</w:t>
      </w:r>
      <w:r w:rsidR="00FE536D" w:rsidRPr="002F38E5">
        <w:rPr>
          <w:rFonts w:cstheme="minorHAnsi"/>
          <w:color w:val="000000"/>
        </w:rPr>
        <w:t xml:space="preserve"> и более проводников</w:t>
      </w:r>
    </w:p>
    <w:p w14:paraId="78D2835F" w14:textId="77777777" w:rsidR="00FE536D" w:rsidRPr="002F38E5" w:rsidRDefault="00FE536D" w:rsidP="00FE536D">
      <w:pPr>
        <w:pStyle w:val="a4"/>
        <w:numPr>
          <w:ilvl w:val="0"/>
          <w:numId w:val="8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Ветви – проводники, соединяющие 2 точки на схеме (полюсы или узлы)</w:t>
      </w:r>
    </w:p>
    <w:p w14:paraId="3F06D6A3" w14:textId="77777777" w:rsidR="00FE536D" w:rsidRPr="002F38E5" w:rsidRDefault="00FE536D" w:rsidP="00FE536D">
      <w:pPr>
        <w:pStyle w:val="a4"/>
        <w:numPr>
          <w:ilvl w:val="0"/>
          <w:numId w:val="8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Многополюсники – источники или приёмники цепи. Элементы с зажимами.</w:t>
      </w:r>
    </w:p>
    <w:p w14:paraId="04650043" w14:textId="77777777" w:rsidR="00FE536D" w:rsidRPr="002F38E5" w:rsidRDefault="00FE536D" w:rsidP="00FE536D">
      <w:pPr>
        <w:pStyle w:val="a4"/>
        <w:numPr>
          <w:ilvl w:val="1"/>
          <w:numId w:val="8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 xml:space="preserve">Активные – содержат источник энергии. Генератор ЭДС </w:t>
      </w:r>
      <w:r w:rsidRPr="002F38E5">
        <w:rPr>
          <w:rFonts w:cstheme="minorHAnsi"/>
          <w:color w:val="000000"/>
          <w:lang w:val="en-US"/>
        </w:rPr>
        <w:t>E</w:t>
      </w:r>
      <w:r w:rsidRPr="002F38E5">
        <w:rPr>
          <w:rFonts w:cstheme="minorHAnsi"/>
          <w:color w:val="000000"/>
        </w:rPr>
        <w:t xml:space="preserve"> или тока </w:t>
      </w:r>
      <w:r w:rsidRPr="002F38E5">
        <w:rPr>
          <w:rFonts w:cstheme="minorHAnsi"/>
          <w:color w:val="000000"/>
          <w:lang w:val="en-US"/>
        </w:rPr>
        <w:t>J</w:t>
      </w:r>
      <w:r w:rsidRPr="002F38E5">
        <w:rPr>
          <w:rFonts w:cstheme="minorHAnsi"/>
          <w:color w:val="000000"/>
        </w:rPr>
        <w:t>.</w:t>
      </w:r>
    </w:p>
    <w:p w14:paraId="31C7C409" w14:textId="77777777" w:rsidR="00FE536D" w:rsidRPr="002F38E5" w:rsidRDefault="00FE536D" w:rsidP="00FE536D">
      <w:pPr>
        <w:pStyle w:val="a4"/>
        <w:numPr>
          <w:ilvl w:val="1"/>
          <w:numId w:val="8"/>
        </w:num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 xml:space="preserve">Пассивные – рассеивают или накапливают энергию. </w:t>
      </w:r>
      <w:r w:rsidRPr="002F38E5">
        <w:rPr>
          <w:rFonts w:cstheme="minorHAnsi"/>
          <w:color w:val="000000"/>
          <w:lang w:val="en-US"/>
        </w:rPr>
        <w:t>R</w:t>
      </w:r>
      <w:r w:rsidRPr="002F38E5">
        <w:rPr>
          <w:rFonts w:cstheme="minorHAnsi"/>
          <w:color w:val="000000"/>
        </w:rPr>
        <w:t xml:space="preserve">, </w:t>
      </w:r>
      <w:r w:rsidRPr="002F38E5">
        <w:rPr>
          <w:rFonts w:cstheme="minorHAnsi"/>
          <w:color w:val="000000"/>
          <w:lang w:val="en-US"/>
        </w:rPr>
        <w:t>L</w:t>
      </w:r>
      <w:r w:rsidRPr="002F38E5">
        <w:rPr>
          <w:rFonts w:cstheme="minorHAnsi"/>
          <w:color w:val="000000"/>
        </w:rPr>
        <w:t xml:space="preserve">, </w:t>
      </w:r>
      <w:r w:rsidRPr="002F38E5">
        <w:rPr>
          <w:rFonts w:cstheme="minorHAnsi"/>
          <w:color w:val="000000"/>
          <w:lang w:val="en-US"/>
        </w:rPr>
        <w:t>C</w:t>
      </w:r>
      <w:r w:rsidRPr="002F38E5">
        <w:rPr>
          <w:rFonts w:cstheme="minorHAnsi"/>
          <w:color w:val="000000"/>
        </w:rPr>
        <w:t>.</w:t>
      </w:r>
    </w:p>
    <w:p w14:paraId="57B861DD" w14:textId="77777777" w:rsidR="00FE536D" w:rsidRPr="002F38E5" w:rsidRDefault="00FE536D" w:rsidP="00FE536D">
      <w:pPr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 xml:space="preserve">Ток, напряжение и ЭДС являются основными характеристиками процессов, протекающих в цепи. </w:t>
      </w:r>
    </w:p>
    <w:p w14:paraId="2F5713AF" w14:textId="77777777" w:rsidR="002C45ED" w:rsidRDefault="002C45ED" w:rsidP="002C45ED">
      <w:pPr>
        <w:rPr>
          <w:rFonts w:cstheme="minorHAnsi"/>
          <w:color w:val="000000" w:themeColor="text1"/>
          <w:shd w:val="clear" w:color="auto" w:fill="FFFFFF"/>
        </w:rPr>
      </w:pPr>
      <w:r w:rsidRPr="00A617B4">
        <w:rPr>
          <w:rFonts w:cstheme="minorHAnsi"/>
          <w:color w:val="000000" w:themeColor="text1"/>
          <w:shd w:val="clear" w:color="auto" w:fill="FFFFFF"/>
        </w:rPr>
        <w:t>Ток</w:t>
      </w:r>
      <w:r>
        <w:rPr>
          <w:rFonts w:cstheme="minorHAnsi"/>
          <w:color w:val="000000" w:themeColor="text1"/>
          <w:shd w:val="clear" w:color="auto" w:fill="FFFFFF"/>
        </w:rPr>
        <w:t xml:space="preserve"> </w:t>
      </w:r>
      <w:r w:rsidRPr="00A617B4">
        <w:rPr>
          <w:rFonts w:cstheme="minorHAnsi"/>
          <w:color w:val="000000" w:themeColor="text1"/>
          <w:shd w:val="clear" w:color="auto" w:fill="FFFFFF"/>
        </w:rPr>
        <w:t>— направленное движение частиц или квазичастиц — носителей электрического заряда.</w:t>
      </w:r>
    </w:p>
    <w:p w14:paraId="3A9AECC7" w14:textId="77777777" w:rsidR="002C45ED" w:rsidRPr="0089571E" w:rsidRDefault="002C45ED" w:rsidP="002C45ED">
      <w:pPr>
        <w:rPr>
          <w:rStyle w:val="math-template"/>
          <w:rFonts w:cstheme="minorHAnsi"/>
          <w:i/>
          <w:iCs/>
          <w:color w:val="222222"/>
          <w:shd w:val="clear" w:color="auto" w:fill="FFFFFF"/>
        </w:rPr>
      </w:pPr>
      <w:r w:rsidRPr="0089571E">
        <w:rPr>
          <w:rFonts w:cstheme="minorHAnsi"/>
          <w:color w:val="222222"/>
          <w:shd w:val="clear" w:color="auto" w:fill="FFFFFF"/>
        </w:rPr>
        <w:t>Напряжение между точками </w:t>
      </w:r>
      <w:r w:rsidRPr="0089571E">
        <w:rPr>
          <w:rStyle w:val="math-template"/>
          <w:rFonts w:cstheme="minorHAnsi"/>
          <w:i/>
          <w:iCs/>
          <w:color w:val="222222"/>
          <w:shd w:val="clear" w:color="auto" w:fill="FFFFFF"/>
        </w:rPr>
        <w:t>A</w:t>
      </w:r>
      <w:r w:rsidRPr="0089571E">
        <w:rPr>
          <w:rFonts w:cstheme="minorHAnsi"/>
          <w:color w:val="222222"/>
          <w:shd w:val="clear" w:color="auto" w:fill="FFFFFF"/>
        </w:rPr>
        <w:t> и </w:t>
      </w:r>
      <w:r w:rsidRPr="0089571E">
        <w:rPr>
          <w:rStyle w:val="math-template"/>
          <w:rFonts w:cstheme="minorHAnsi"/>
          <w:i/>
          <w:iCs/>
          <w:color w:val="222222"/>
          <w:shd w:val="clear" w:color="auto" w:fill="FFFFFF"/>
        </w:rPr>
        <w:t>B</w:t>
      </w:r>
      <w:r w:rsidRPr="0089571E">
        <w:rPr>
          <w:rFonts w:cstheme="minorHAnsi"/>
          <w:color w:val="222222"/>
          <w:shd w:val="clear" w:color="auto" w:fill="FFFFFF"/>
        </w:rPr>
        <w:t> </w:t>
      </w:r>
      <w:r w:rsidRPr="0089571E">
        <w:rPr>
          <w:rFonts w:cstheme="minorHAnsi"/>
        </w:rPr>
        <w:t xml:space="preserve">- </w:t>
      </w:r>
      <w:hyperlink r:id="rId8" w:tooltip="Физическая величина" w:history="1">
        <w:r w:rsidRPr="0089571E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скалярная физическая величина</w:t>
        </w:r>
      </w:hyperlink>
      <w:r w:rsidRPr="0089571E">
        <w:rPr>
          <w:rFonts w:cstheme="minorHAnsi"/>
          <w:color w:val="000000" w:themeColor="text1"/>
          <w:shd w:val="clear" w:color="auto" w:fill="FFFFFF"/>
        </w:rPr>
        <w:t xml:space="preserve">, </w:t>
      </w:r>
      <w:r w:rsidRPr="0089571E">
        <w:rPr>
          <w:rFonts w:cstheme="minorHAnsi"/>
          <w:color w:val="222222"/>
          <w:shd w:val="clear" w:color="auto" w:fill="FFFFFF"/>
        </w:rPr>
        <w:t>значение которой равно </w:t>
      </w:r>
      <w:hyperlink r:id="rId9" w:tooltip="Механическая работа" w:history="1">
        <w:r w:rsidRPr="0089571E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работе</w:t>
        </w:r>
      </w:hyperlink>
      <w:r w:rsidRPr="0089571E">
        <w:rPr>
          <w:rFonts w:cstheme="minorHAnsi"/>
          <w:color w:val="222222"/>
          <w:shd w:val="clear" w:color="auto" w:fill="FFFFFF"/>
        </w:rPr>
        <w:t> эффективного электрического поля совершаемой при переносе единичного пробного </w:t>
      </w:r>
      <w:hyperlink r:id="rId10" w:tooltip="Электрический заряд" w:history="1">
        <w:r w:rsidRPr="0089571E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электрического заряда</w:t>
        </w:r>
      </w:hyperlink>
      <w:r w:rsidRPr="0089571E">
        <w:rPr>
          <w:rFonts w:cstheme="minorHAnsi"/>
          <w:color w:val="222222"/>
          <w:shd w:val="clear" w:color="auto" w:fill="FFFFFF"/>
        </w:rPr>
        <w:t> из точки </w:t>
      </w:r>
      <w:r w:rsidRPr="0089571E">
        <w:rPr>
          <w:rStyle w:val="math-template"/>
          <w:rFonts w:cstheme="minorHAnsi"/>
          <w:i/>
          <w:iCs/>
          <w:color w:val="222222"/>
          <w:shd w:val="clear" w:color="auto" w:fill="FFFFFF"/>
        </w:rPr>
        <w:t>A</w:t>
      </w:r>
      <w:r w:rsidRPr="0089571E">
        <w:rPr>
          <w:rFonts w:cstheme="minorHAnsi"/>
          <w:color w:val="222222"/>
          <w:shd w:val="clear" w:color="auto" w:fill="FFFFFF"/>
        </w:rPr>
        <w:t> в точку </w:t>
      </w:r>
      <w:r w:rsidRPr="0089571E">
        <w:rPr>
          <w:rStyle w:val="math-template"/>
          <w:rFonts w:cstheme="minorHAnsi"/>
          <w:i/>
          <w:iCs/>
          <w:color w:val="222222"/>
          <w:shd w:val="clear" w:color="auto" w:fill="FFFFFF"/>
        </w:rPr>
        <w:t>B.</w:t>
      </w:r>
    </w:p>
    <w:p w14:paraId="647A5DB7" w14:textId="77777777" w:rsidR="002C45ED" w:rsidRPr="00A617B4" w:rsidRDefault="002C45ED" w:rsidP="002C45ED">
      <w:pPr>
        <w:rPr>
          <w:rFonts w:cstheme="minorHAnsi"/>
          <w:color w:val="000000" w:themeColor="text1"/>
        </w:rPr>
      </w:pPr>
      <w:r w:rsidRPr="0089571E">
        <w:rPr>
          <w:rFonts w:cstheme="minorHAnsi"/>
          <w:color w:val="222222"/>
          <w:shd w:val="clear" w:color="auto" w:fill="FFFFFF"/>
        </w:rPr>
        <w:t>Электродвижущая сила</w:t>
      </w:r>
      <w:r w:rsidRPr="00A617B4">
        <w:rPr>
          <w:rFonts w:cstheme="minorHAnsi"/>
          <w:color w:val="222222"/>
          <w:shd w:val="clear" w:color="auto" w:fill="FFFFFF"/>
        </w:rPr>
        <w:t> (ЭДС) — </w:t>
      </w:r>
      <w:hyperlink r:id="rId11" w:tooltip="Скалярная величина" w:history="1">
        <w:r w:rsidRPr="00A617B4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скалярная</w:t>
        </w:r>
      </w:hyperlink>
      <w:r w:rsidRPr="00A617B4">
        <w:rPr>
          <w:rFonts w:cstheme="minorHAnsi"/>
          <w:color w:val="000000" w:themeColor="text1"/>
          <w:shd w:val="clear" w:color="auto" w:fill="FFFFFF"/>
        </w:rPr>
        <w:t> </w:t>
      </w:r>
      <w:hyperlink r:id="rId12" w:tooltip="Физическая величина" w:history="1">
        <w:r w:rsidRPr="00A617B4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физическая величина</w:t>
        </w:r>
      </w:hyperlink>
      <w:r w:rsidRPr="00A617B4">
        <w:rPr>
          <w:rFonts w:cstheme="minorHAnsi"/>
          <w:color w:val="000000" w:themeColor="text1"/>
          <w:shd w:val="clear" w:color="auto" w:fill="FFFFFF"/>
        </w:rPr>
        <w:t xml:space="preserve">, </w:t>
      </w:r>
      <w:r w:rsidRPr="00A617B4">
        <w:rPr>
          <w:rFonts w:cstheme="minorHAnsi"/>
          <w:color w:val="222222"/>
          <w:shd w:val="clear" w:color="auto" w:fill="FFFFFF"/>
        </w:rPr>
        <w:t>характеризующая работу</w:t>
      </w:r>
      <w:r w:rsidRPr="00A617B4">
        <w:rPr>
          <w:rFonts w:cstheme="minorHAnsi"/>
          <w:color w:val="000000" w:themeColor="text1"/>
          <w:shd w:val="clear" w:color="auto" w:fill="FFFFFF"/>
        </w:rPr>
        <w:t> </w:t>
      </w:r>
      <w:hyperlink r:id="rId13" w:tooltip="Сторонние силы" w:history="1">
        <w:r w:rsidRPr="00A617B4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сторонних сил</w:t>
        </w:r>
      </w:hyperlink>
      <w:r w:rsidRPr="00A617B4">
        <w:rPr>
          <w:rFonts w:cstheme="minorHAnsi"/>
          <w:color w:val="222222"/>
          <w:shd w:val="clear" w:color="auto" w:fill="FFFFFF"/>
        </w:rPr>
        <w:t> (то есть любых сил, кроме электростатических и диссипативных) действующих в квазистационарных цепях </w:t>
      </w:r>
      <w:hyperlink r:id="rId14" w:tooltip="Постоянный ток" w:history="1">
        <w:r w:rsidRPr="00A617B4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постоянного</w:t>
        </w:r>
      </w:hyperlink>
      <w:r w:rsidRPr="00A617B4">
        <w:rPr>
          <w:rFonts w:cstheme="minorHAnsi"/>
          <w:color w:val="000000" w:themeColor="text1"/>
          <w:shd w:val="clear" w:color="auto" w:fill="FFFFFF"/>
        </w:rPr>
        <w:t> или </w:t>
      </w:r>
      <w:hyperlink r:id="rId15" w:tooltip="Переменный ток" w:history="1">
        <w:r w:rsidRPr="00A617B4">
          <w:rPr>
            <w:rStyle w:val="a8"/>
            <w:rFonts w:cstheme="minorHAnsi"/>
            <w:color w:val="000000" w:themeColor="text1"/>
            <w:u w:val="none"/>
            <w:shd w:val="clear" w:color="auto" w:fill="FFFFFF"/>
          </w:rPr>
          <w:t>переменного тока</w:t>
        </w:r>
      </w:hyperlink>
      <w:r w:rsidRPr="00A617B4">
        <w:rPr>
          <w:rFonts w:cstheme="minorHAnsi"/>
          <w:color w:val="000000" w:themeColor="text1"/>
        </w:rPr>
        <w:t>.</w:t>
      </w:r>
    </w:p>
    <w:p w14:paraId="47CA50D1" w14:textId="77777777" w:rsidR="008B30E1" w:rsidRPr="002F38E5" w:rsidRDefault="008B30E1" w:rsidP="008B30E1">
      <w:pPr>
        <w:rPr>
          <w:rFonts w:cstheme="minorHAnsi"/>
          <w:color w:val="000000"/>
        </w:rPr>
      </w:pPr>
    </w:p>
    <w:p w14:paraId="54BB3A4E" w14:textId="17649283" w:rsidR="00FE536D" w:rsidRPr="002F38E5" w:rsidRDefault="008B30E1" w:rsidP="008B30E1">
      <w:pPr>
        <w:rPr>
          <w:rFonts w:cstheme="minorHAnsi"/>
          <w:color w:val="000000"/>
        </w:rPr>
      </w:pPr>
      <w:r>
        <w:rPr>
          <w:noProof/>
        </w:rPr>
        <w:drawing>
          <wp:inline distT="0" distB="0" distL="0" distR="0" wp14:anchorId="71B7946F" wp14:editId="152BBF0A">
            <wp:extent cx="2114845" cy="885949"/>
            <wp:effectExtent l="0" t="0" r="0" b="9525"/>
            <wp:docPr id="66094220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t xml:space="preserve"> </w:t>
      </w:r>
      <w:r>
        <w:rPr>
          <w:noProof/>
        </w:rPr>
        <w:drawing>
          <wp:inline distT="0" distB="0" distL="0" distR="0" wp14:anchorId="18BCB657" wp14:editId="44C4B835">
            <wp:extent cx="1876687" cy="990738"/>
            <wp:effectExtent l="0" t="0" r="9525" b="0"/>
            <wp:docPr id="10176198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t xml:space="preserve"> </w:t>
      </w:r>
      <w:r>
        <w:rPr>
          <w:noProof/>
        </w:rPr>
        <w:drawing>
          <wp:inline distT="0" distB="0" distL="0" distR="0" wp14:anchorId="51677F1D" wp14:editId="7AB88068">
            <wp:extent cx="2048161" cy="838317"/>
            <wp:effectExtent l="0" t="0" r="9525" b="0"/>
            <wp:docPr id="165257293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36E4F" wp14:editId="1B043420">
            <wp:extent cx="1790700" cy="795545"/>
            <wp:effectExtent l="0" t="0" r="0" b="5080"/>
            <wp:docPr id="1755136896" name="Рисунок 15" descr="https://sun9-65.userapi.com/c857720/v857720629/14b4f4/C4ZrBJbHT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7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24413" wp14:editId="4CE04EF5">
            <wp:extent cx="1438275" cy="809311"/>
            <wp:effectExtent l="0" t="0" r="0" b="0"/>
            <wp:docPr id="370916015" name="Рисунок 16" descr="https://sun9-25.userapi.com/c858332/v858332629/14180e/xIP5R-340O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80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40A8" w14:textId="6A001CD5" w:rsidR="1CB72E36" w:rsidRDefault="1CB72E36" w:rsidP="1CB72E36">
      <w:r>
        <w:rPr>
          <w:noProof/>
        </w:rPr>
        <w:drawing>
          <wp:inline distT="0" distB="0" distL="0" distR="0" wp14:anchorId="265797D0" wp14:editId="28B26D3C">
            <wp:extent cx="971550" cy="1009650"/>
            <wp:effectExtent l="0" t="0" r="0" b="0"/>
            <wp:docPr id="1107575243" name="Рисунок 1107575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3832F" wp14:editId="53D9AED7">
            <wp:extent cx="942975" cy="895350"/>
            <wp:effectExtent l="0" t="0" r="0" b="0"/>
            <wp:docPr id="1679032534" name="Рисунок 167903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EC0D20" wp14:editId="01F53A8A">
            <wp:extent cx="1000125" cy="990600"/>
            <wp:effectExtent l="0" t="0" r="0" b="0"/>
            <wp:docPr id="710847687" name="Рисунок 710847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13F5" w14:textId="50AA4402" w:rsidR="00BB2814" w:rsidRPr="002F38E5" w:rsidRDefault="00BB2814" w:rsidP="00FF3534">
      <w:pPr>
        <w:rPr>
          <w:rFonts w:eastAsia="Times New Roman" w:cstheme="minorHAnsi"/>
          <w:color w:val="000000" w:themeColor="text1"/>
        </w:rPr>
      </w:pPr>
    </w:p>
    <w:p w14:paraId="1CF22917" w14:textId="4DC87E19" w:rsidR="00BD74C2" w:rsidRPr="002F38E5" w:rsidRDefault="009062BC" w:rsidP="00BD74C2">
      <w:pPr>
        <w:rPr>
          <w:rFonts w:cstheme="minorHAnsi"/>
          <w:b/>
          <w:bCs/>
          <w:color w:val="000000"/>
        </w:rPr>
      </w:pPr>
      <w:r>
        <w:rPr>
          <w:rFonts w:cstheme="minorHAnsi"/>
          <w:b/>
          <w:bCs/>
          <w:color w:val="000000"/>
        </w:rPr>
        <w:br w:type="page"/>
      </w:r>
      <w:r w:rsidR="00BD74C2" w:rsidRPr="002F38E5">
        <w:rPr>
          <w:rFonts w:cstheme="minorHAnsi"/>
          <w:b/>
          <w:bCs/>
          <w:color w:val="000000"/>
        </w:rPr>
        <w:lastRenderedPageBreak/>
        <w:t xml:space="preserve">2. Двухполюсники. Активные и пассивные двухполюсники. Активные и реактивные элементарные двухполюсники, </w:t>
      </w:r>
      <w:commentRangeStart w:id="0"/>
      <w:r w:rsidR="00BD74C2" w:rsidRPr="00FB4AF4">
        <w:rPr>
          <w:rFonts w:cstheme="minorHAnsi"/>
          <w:b/>
          <w:bCs/>
        </w:rPr>
        <w:t>связь между токами и напряжениями реактивных двухполюсников</w:t>
      </w:r>
      <w:commentRangeEnd w:id="0"/>
      <w:r w:rsidR="005D256A" w:rsidRPr="00FB4AF4">
        <w:rPr>
          <w:rStyle w:val="a9"/>
        </w:rPr>
        <w:commentReference w:id="0"/>
      </w:r>
      <w:r w:rsidR="00BD74C2" w:rsidRPr="002F38E5">
        <w:rPr>
          <w:rFonts w:cstheme="minorHAnsi"/>
          <w:b/>
          <w:bCs/>
          <w:color w:val="000000"/>
        </w:rPr>
        <w:t>. Обобщенный закон Ома. Пример применения обобщенного закона Ома.</w:t>
      </w:r>
    </w:p>
    <w:p w14:paraId="2EFFE49B" w14:textId="111F1327" w:rsidR="001F387C" w:rsidRPr="002F38E5" w:rsidRDefault="001F387C" w:rsidP="00FF3534">
      <w:pPr>
        <w:rPr>
          <w:rFonts w:eastAsia="Times New Roman" w:cstheme="minorHAnsi"/>
          <w:color w:val="000000" w:themeColor="text1"/>
        </w:rPr>
      </w:pPr>
    </w:p>
    <w:p w14:paraId="702E70B1" w14:textId="41F05621" w:rsidR="00BD74C2" w:rsidRPr="002F38E5" w:rsidRDefault="00E45929" w:rsidP="00FF3534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Двухполюсник - часть электрической цепи любой сложности и произвольной конфигурации, выделенная относительно двух зажимов (двух полюсов).</w:t>
      </w:r>
    </w:p>
    <w:p w14:paraId="55E86CFF" w14:textId="317A43BA" w:rsidR="001F387C" w:rsidRPr="002F38E5" w:rsidRDefault="001F387C" w:rsidP="00FF3534">
      <w:pPr>
        <w:rPr>
          <w:rFonts w:eastAsia="Times New Roman" w:cstheme="minorHAnsi"/>
          <w:color w:val="000000" w:themeColor="text1"/>
        </w:rPr>
      </w:pPr>
    </w:p>
    <w:p w14:paraId="3A85016D" w14:textId="695958C2" w:rsidR="00E45929" w:rsidRPr="002F38E5" w:rsidRDefault="00E45929" w:rsidP="00FF3534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 xml:space="preserve">Двухполюсник, не содержащий источников энергии или содержащий скомпенсированные источники (суммарное действие которых равно нулю), называется пассивным. </w:t>
      </w:r>
      <w:r w:rsidR="00B12F0E" w:rsidRPr="002F38E5">
        <w:rPr>
          <w:rFonts w:eastAsia="Times New Roman" w:cstheme="minorHAnsi"/>
          <w:color w:val="000000" w:themeColor="text1"/>
        </w:rPr>
        <w:t xml:space="preserve">Пассивный двухполюсник является потребителем энергии и может быть заменен эквивалентным сопротивлением, величина которого равна входному сопротивлению </w:t>
      </w:r>
      <w:r w:rsidR="002704E3" w:rsidRPr="002F38E5">
        <w:rPr>
          <w:rFonts w:eastAsia="Times New Roman" w:cstheme="minorHAnsi"/>
          <w:color w:val="000000" w:themeColor="text1"/>
        </w:rPr>
        <w:t>двухполюсника</w:t>
      </w:r>
      <w:r w:rsidR="00B12F0E" w:rsidRPr="002F38E5">
        <w:rPr>
          <w:rFonts w:eastAsia="Times New Roman" w:cstheme="minorHAnsi"/>
          <w:color w:val="000000" w:themeColor="text1"/>
        </w:rPr>
        <w:t xml:space="preserve">. </w:t>
      </w:r>
      <w:r w:rsidRPr="002F38E5">
        <w:rPr>
          <w:rFonts w:eastAsia="Times New Roman" w:cstheme="minorHAnsi"/>
          <w:color w:val="000000" w:themeColor="text1"/>
        </w:rPr>
        <w:t>Если в схеме двухполюсника имеются не скомпенсированные источники, он называется активным.</w:t>
      </w:r>
      <w:r w:rsidR="002704E3" w:rsidRPr="002F38E5">
        <w:rPr>
          <w:rFonts w:cstheme="minorHAnsi"/>
        </w:rPr>
        <w:t xml:space="preserve"> </w:t>
      </w:r>
      <w:r w:rsidR="002704E3" w:rsidRPr="002F38E5">
        <w:rPr>
          <w:rFonts w:eastAsia="Times New Roman" w:cstheme="minorHAnsi"/>
          <w:color w:val="000000" w:themeColor="text1"/>
        </w:rPr>
        <w:t>Активный двухполюсник ведет себя как генератор. Находящиеся внутри него не скомпенсированные источники отдают энергию во внешнюю цепь.</w:t>
      </w:r>
    </w:p>
    <w:p w14:paraId="5C88B19F" w14:textId="36D359CA" w:rsidR="00E45929" w:rsidRPr="002F38E5" w:rsidRDefault="00E45929" w:rsidP="00FF3534">
      <w:pPr>
        <w:rPr>
          <w:rFonts w:eastAsia="Times New Roman" w:cstheme="minorHAnsi"/>
          <w:color w:val="000000" w:themeColor="text1"/>
        </w:rPr>
      </w:pPr>
    </w:p>
    <w:p w14:paraId="4A468A01" w14:textId="77777777" w:rsidR="00450EF2" w:rsidRPr="002F38E5" w:rsidRDefault="00450EF2" w:rsidP="00FF3534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 xml:space="preserve">Теорема об активном двухполюснике: </w:t>
      </w:r>
    </w:p>
    <w:p w14:paraId="6528763E" w14:textId="184C38E0" w:rsidR="00450EF2" w:rsidRPr="002F38E5" w:rsidRDefault="00450EF2" w:rsidP="00FF3534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 xml:space="preserve">Любой активный двухполюсник может быть заменен эквивалентным генератором, ЭДС которого </w:t>
      </w:r>
      <m:oMath>
        <m:sSub>
          <m:sSubPr>
            <m:ctrlPr>
              <w:rPr>
                <w:rFonts w:ascii="Cambria Math" w:eastAsia="Times New Roman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 w:cstheme="minorHAnsi"/>
                <w:color w:val="000000" w:themeColor="text1"/>
              </w:rPr>
              <m:t>Е</m:t>
            </m:r>
          </m:e>
          <m:sub>
            <m:r>
              <w:rPr>
                <w:rFonts w:ascii="Cambria Math" w:eastAsia="Times New Roman" w:hAnsi="Cambria Math" w:cstheme="minorHAnsi"/>
                <w:color w:val="000000" w:themeColor="text1"/>
              </w:rPr>
              <m:t>Э</m:t>
            </m:r>
          </m:sub>
        </m:sSub>
      </m:oMath>
      <w:r w:rsidRPr="002F38E5">
        <w:rPr>
          <w:rFonts w:eastAsia="Times New Roman" w:cstheme="minorHAnsi"/>
          <w:color w:val="000000" w:themeColor="text1"/>
        </w:rPr>
        <w:t xml:space="preserve"> равна напряжению холостого хода двухполюсника, а внутреннее сопротивление </w:t>
      </w:r>
      <m:oMath>
        <m:sSub>
          <m:sSubPr>
            <m:ctrlPr>
              <w:rPr>
                <w:rFonts w:ascii="Cambria Math" w:eastAsia="Times New Roman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="Times New Roman" w:hAnsi="Cambria Math" w:cstheme="minorHAnsi"/>
                <w:color w:val="000000" w:themeColor="text1"/>
              </w:rPr>
              <m:t>Э</m:t>
            </m:r>
          </m:sub>
        </m:sSub>
      </m:oMath>
      <w:r w:rsidRPr="002F38E5">
        <w:rPr>
          <w:rFonts w:eastAsia="Times New Roman" w:cstheme="minorHAnsi"/>
          <w:color w:val="000000" w:themeColor="text1"/>
        </w:rPr>
        <w:t xml:space="preserve"> напряжению холостого хода, деленному на ток короткого замыкания.</w:t>
      </w:r>
    </w:p>
    <w:p w14:paraId="155A0DAE" w14:textId="77777777" w:rsidR="00450EF2" w:rsidRPr="002F38E5" w:rsidRDefault="00450EF2" w:rsidP="00FF3534">
      <w:pPr>
        <w:rPr>
          <w:rFonts w:eastAsia="Times New Roman" w:cstheme="minorHAnsi"/>
          <w:color w:val="000000" w:themeColor="text1"/>
        </w:rPr>
      </w:pPr>
    </w:p>
    <w:p w14:paraId="64803DE3" w14:textId="3A49310B" w:rsidR="00E45929" w:rsidRPr="002F38E5" w:rsidRDefault="00084075" w:rsidP="00FF3534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Связь между токами и напряжениями реактивных двухполюсников:</w:t>
      </w:r>
    </w:p>
    <w:p w14:paraId="4D18FD30" w14:textId="2564F2C3" w:rsidR="009E0AEC" w:rsidRPr="002F38E5" w:rsidRDefault="009E0AEC" w:rsidP="009E0AEC">
      <w:pPr>
        <w:tabs>
          <w:tab w:val="left" w:pos="7620"/>
        </w:tabs>
        <w:rPr>
          <w:rFonts w:cstheme="minorHAnsi"/>
          <w:color w:val="000000" w:themeColor="text1"/>
          <w:shd w:val="clear" w:color="auto" w:fill="FEFEFE"/>
        </w:rPr>
      </w:pPr>
      <w:r w:rsidRPr="002F38E5">
        <w:rPr>
          <w:rFonts w:cstheme="minorHAnsi"/>
          <w:color w:val="000000" w:themeColor="text1"/>
          <w:shd w:val="clear" w:color="auto" w:fill="FEFEFE"/>
        </w:rPr>
        <w:t xml:space="preserve">1.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hd w:val="clear" w:color="auto" w:fill="FEFEFE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hd w:val="clear" w:color="auto" w:fill="FEFEFE"/>
              </w:rPr>
              <m:t>U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hd w:val="clear" w:color="auto" w:fill="FEFEFE"/>
              </w:rPr>
              <m:t>L</m:t>
            </m:r>
          </m:sub>
        </m:sSub>
        <m:r>
          <w:rPr>
            <w:rFonts w:ascii="Cambria Math" w:hAnsi="Cambria Math" w:cstheme="minorHAnsi"/>
            <w:color w:val="000000" w:themeColor="text1"/>
            <w:shd w:val="clear" w:color="auto" w:fill="FEFEFE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 w:themeColor="text1"/>
                <w:shd w:val="clear" w:color="auto" w:fill="FEFEFE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hd w:val="clear" w:color="auto" w:fill="FEFEFE"/>
              </w:rPr>
              <m:t>ⅆ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hd w:val="clear" w:color="auto" w:fill="FEFEFE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hd w:val="clear" w:color="auto" w:fill="FEFEFE"/>
                  </w:rPr>
                  <m:t>I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hd w:val="clear" w:color="auto" w:fill="FEFEFE"/>
                  </w:rPr>
                  <m:t>L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hd w:val="clear" w:color="auto" w:fill="FEFEFE"/>
              </w:rPr>
              <m:t>ⅆt</m:t>
            </m:r>
          </m:den>
        </m:f>
      </m:oMath>
    </w:p>
    <w:p w14:paraId="52B5EA9C" w14:textId="2F000DC9" w:rsidR="009E0AEC" w:rsidRPr="002F38E5" w:rsidRDefault="009E0AEC" w:rsidP="009E0AEC">
      <w:pPr>
        <w:tabs>
          <w:tab w:val="left" w:pos="7620"/>
        </w:tabs>
        <w:rPr>
          <w:rFonts w:cstheme="minorHAnsi"/>
          <w:color w:val="000000" w:themeColor="text1"/>
          <w:shd w:val="clear" w:color="auto" w:fill="FFFFFF"/>
        </w:rPr>
      </w:pPr>
      <w:r w:rsidRPr="002F38E5">
        <w:rPr>
          <w:rFonts w:cstheme="minorHAnsi"/>
          <w:color w:val="000000" w:themeColor="text1"/>
          <w:shd w:val="clear" w:color="auto" w:fill="FFFFFF"/>
        </w:rPr>
        <w:t xml:space="preserve">2.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shd w:val="clear" w:color="auto" w:fill="FFFFFF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shd w:val="clear" w:color="auto" w:fill="FFFFFF"/>
              </w:rPr>
              <m:t>I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shd w:val="clear" w:color="auto" w:fill="FFFFFF"/>
              </w:rPr>
              <m:t>C</m:t>
            </m:r>
          </m:sub>
        </m:sSub>
        <m:r>
          <w:rPr>
            <w:rFonts w:ascii="Cambria Math" w:hAnsi="Cambria Math" w:cstheme="minorHAnsi"/>
            <w:color w:val="000000" w:themeColor="text1"/>
            <w:shd w:val="clear" w:color="auto" w:fill="FFFFFF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 w:themeColor="text1"/>
                <w:shd w:val="clear" w:color="auto" w:fill="FFFFFF"/>
              </w:rPr>
            </m:ctrlPr>
          </m:fPr>
          <m:num>
            <m:r>
              <w:rPr>
                <w:rFonts w:ascii="Cambria Math" w:hAnsi="Cambria Math" w:cstheme="minorHAnsi"/>
                <w:color w:val="000000" w:themeColor="text1"/>
                <w:shd w:val="clear" w:color="auto" w:fill="FFFFFF"/>
              </w:rPr>
              <m:t>ⅆ</m:t>
            </m:r>
            <m:sSub>
              <m:sSubPr>
                <m:ctrlPr>
                  <w:rPr>
                    <w:rFonts w:ascii="Cambria Math" w:hAnsi="Cambria Math" w:cstheme="minorHAnsi"/>
                    <w:i/>
                    <w:color w:val="000000" w:themeColor="text1"/>
                    <w:shd w:val="clear" w:color="auto" w:fill="FFFFFF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 w:themeColor="text1"/>
                    <w:shd w:val="clear" w:color="auto" w:fill="FFFFFF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 w:themeColor="text1"/>
                    <w:shd w:val="clear" w:color="auto" w:fill="FFFFFF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theme="minorHAnsi"/>
                <w:color w:val="000000" w:themeColor="text1"/>
                <w:shd w:val="clear" w:color="auto" w:fill="FFFFFF"/>
              </w:rPr>
              <m:t>ⅆt</m:t>
            </m:r>
          </m:den>
        </m:f>
      </m:oMath>
    </w:p>
    <w:p w14:paraId="24EB4EA3" w14:textId="49CBD69A" w:rsidR="00084075" w:rsidRPr="002F38E5" w:rsidRDefault="00084075" w:rsidP="00FF3534">
      <w:pPr>
        <w:rPr>
          <w:rFonts w:eastAsia="Times New Roman" w:cstheme="minorHAnsi"/>
          <w:color w:val="000000" w:themeColor="text1"/>
        </w:rPr>
      </w:pPr>
    </w:p>
    <w:p w14:paraId="5ECD1950" w14:textId="0901779B" w:rsidR="00D83774" w:rsidRPr="002F38E5" w:rsidRDefault="00D83774" w:rsidP="00D83774">
      <w:pPr>
        <w:tabs>
          <w:tab w:val="left" w:pos="7620"/>
        </w:tabs>
        <w:rPr>
          <w:rFonts w:cstheme="minorHAnsi"/>
          <w:color w:val="000000" w:themeColor="text1"/>
        </w:rPr>
      </w:pPr>
      <w:r w:rsidRPr="002F38E5">
        <w:rPr>
          <w:rFonts w:cstheme="minorHAnsi"/>
          <w:bCs/>
          <w:color w:val="000000" w:themeColor="text1"/>
        </w:rPr>
        <w:t>Закон Ома,</w:t>
      </w:r>
      <w:r w:rsidRPr="002F38E5">
        <w:rPr>
          <w:rFonts w:cstheme="minorHAnsi"/>
          <w:color w:val="000000" w:themeColor="text1"/>
        </w:rPr>
        <w:t xml:space="preserve"> выражаемый формулой,</w:t>
      </w:r>
    </w:p>
    <w:p w14:paraId="26AD151D" w14:textId="2C4AB987" w:rsidR="00D83774" w:rsidRPr="002F38E5" w:rsidRDefault="00D83774" w:rsidP="00D83774">
      <w:pPr>
        <w:tabs>
          <w:tab w:val="left" w:pos="7620"/>
        </w:tabs>
        <w:rPr>
          <w:rFonts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 w:cstheme="minorHAnsi"/>
              <w:color w:val="000000" w:themeColor="text1"/>
              <w:lang w:val="en-US"/>
            </w:rPr>
            <m:t>I=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R</m:t>
              </m:r>
            </m:den>
          </m:f>
        </m:oMath>
      </m:oMathPara>
    </w:p>
    <w:p w14:paraId="64079458" w14:textId="4E2FE6ED" w:rsidR="00D83774" w:rsidRPr="002F38E5" w:rsidRDefault="00D83774" w:rsidP="00D83774">
      <w:pPr>
        <w:tabs>
          <w:tab w:val="left" w:pos="7620"/>
        </w:tabs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определяет зависимость между током и напряжением на пассивном участке электрической цепи.</w:t>
      </w:r>
    </w:p>
    <w:p w14:paraId="2BF4A917" w14:textId="00B6B12D" w:rsidR="00D83774" w:rsidRPr="002F38E5" w:rsidRDefault="00D83774" w:rsidP="00FF3534">
      <w:pPr>
        <w:rPr>
          <w:rFonts w:eastAsia="Times New Roman" w:cstheme="minorHAnsi"/>
          <w:color w:val="000000" w:themeColor="text1"/>
        </w:rPr>
      </w:pPr>
    </w:p>
    <w:p w14:paraId="7BB7ADE3" w14:textId="21BEF45F" w:rsidR="007428F9" w:rsidRPr="002F38E5" w:rsidRDefault="007428F9" w:rsidP="00FF3534">
      <w:pPr>
        <w:rPr>
          <w:rFonts w:cstheme="minorHAnsi"/>
          <w:color w:val="000000" w:themeColor="text1"/>
          <w:shd w:val="clear" w:color="auto" w:fill="FFFFFF"/>
        </w:rPr>
      </w:pPr>
      <w:r w:rsidRPr="002F38E5">
        <w:rPr>
          <w:rFonts w:cstheme="minorHAnsi"/>
          <w:bCs/>
          <w:color w:val="000000" w:themeColor="text1"/>
          <w:shd w:val="clear" w:color="auto" w:fill="FFFFFF"/>
        </w:rPr>
        <w:t>Обобщенный закон Ома</w:t>
      </w:r>
      <w:r w:rsidRPr="002F38E5">
        <w:rPr>
          <w:rFonts w:cstheme="minorHAnsi"/>
          <w:color w:val="000000" w:themeColor="text1"/>
          <w:shd w:val="clear" w:color="auto" w:fill="FFFFFF"/>
        </w:rPr>
        <w:t xml:space="preserve"> определяет связь между основными электрическими величинами на участке цепи постоянного тока, содержащем резистор и идеальный источник </w:t>
      </w:r>
      <w:r w:rsidR="00A527DE" w:rsidRPr="002F38E5">
        <w:rPr>
          <w:rFonts w:cstheme="minorHAnsi"/>
          <w:color w:val="000000" w:themeColor="text1"/>
          <w:shd w:val="clear" w:color="auto" w:fill="FFFFFF"/>
        </w:rPr>
        <w:t>ЭДС.</w:t>
      </w:r>
    </w:p>
    <w:p w14:paraId="0173CFD1" w14:textId="77777777" w:rsidR="00280965" w:rsidRPr="002F38E5" w:rsidRDefault="00280965" w:rsidP="00FF3534">
      <w:pPr>
        <w:rPr>
          <w:rFonts w:cstheme="minorHAnsi"/>
          <w:color w:val="000000" w:themeColor="text1"/>
          <w:shd w:val="clear" w:color="auto" w:fill="FFFFFF"/>
        </w:rPr>
      </w:pPr>
    </w:p>
    <w:p w14:paraId="35B1976F" w14:textId="70E44D3B" w:rsidR="00280965" w:rsidRPr="002F38E5" w:rsidRDefault="00280965" w:rsidP="00FF3534">
      <w:pPr>
        <w:rPr>
          <w:rFonts w:cstheme="minorHAnsi"/>
          <w:color w:val="000000" w:themeColor="text1"/>
          <w:shd w:val="clear" w:color="auto" w:fill="FFFFFF"/>
        </w:rPr>
      </w:pPr>
      <w:r w:rsidRPr="002F38E5">
        <w:rPr>
          <w:rFonts w:cstheme="minorHAnsi"/>
          <w:color w:val="000000" w:themeColor="text1"/>
          <w:shd w:val="clear" w:color="auto" w:fill="FFFFFF"/>
        </w:rPr>
        <w:t xml:space="preserve">Пример: </w:t>
      </w:r>
    </w:p>
    <w:p w14:paraId="7BD84C6A" w14:textId="33F881DC" w:rsidR="00A527DE" w:rsidRPr="002F38E5" w:rsidRDefault="00A527DE" w:rsidP="00FF3534">
      <w:pPr>
        <w:rPr>
          <w:rFonts w:cstheme="minorHAnsi"/>
          <w:color w:val="000000" w:themeColor="text1"/>
          <w:shd w:val="clear" w:color="auto" w:fill="FFFFFF"/>
        </w:rPr>
      </w:pPr>
    </w:p>
    <w:p w14:paraId="5F9A986E" w14:textId="21026C6D" w:rsidR="00A527DE" w:rsidRPr="002F38E5" w:rsidRDefault="006B759F" w:rsidP="00FF3534">
      <w:pPr>
        <w:rPr>
          <w:rFonts w:eastAsia="Times New Roman" w:cstheme="minorHAnsi"/>
          <w:color w:val="000000" w:themeColor="text1"/>
        </w:rPr>
      </w:pPr>
      <m:oMathPara>
        <m:oMath>
          <m:r>
            <w:rPr>
              <w:rFonts w:ascii="Cambria Math" w:eastAsia="Times New Roman" w:hAnsi="Cambria Math" w:cstheme="minorHAnsi"/>
              <w:color w:val="000000" w:themeColor="text1"/>
            </w:rPr>
            <m:t>I=</m:t>
          </m:r>
          <m:f>
            <m:fPr>
              <m:ctrlPr>
                <w:rPr>
                  <w:rFonts w:ascii="Cambria Math" w:eastAsia="Times New Roman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="Times New Roman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="Times New Roman" w:hAnsi="Cambria Math" w:cstheme="minorHAnsi"/>
                      <w:color w:val="000000" w:themeColor="text1"/>
                    </w:rPr>
                    <m:t>ab</m:t>
                  </m:r>
                </m:sub>
              </m:sSub>
              <m:r>
                <w:rPr>
                  <w:rFonts w:ascii="Cambria Math" w:eastAsia="Times New Roman" w:hAnsi="Cambria Math" w:cstheme="minorHAnsi"/>
                  <w:color w:val="000000" w:themeColor="text1"/>
                </w:rPr>
                <m:t>+E</m:t>
              </m:r>
            </m:num>
            <m:den>
              <m:r>
                <w:rPr>
                  <w:rFonts w:ascii="Cambria Math" w:eastAsia="Times New Roman" w:hAnsi="Cambria Math" w:cstheme="minorHAnsi"/>
                  <w:color w:val="000000" w:themeColor="text1"/>
                </w:rPr>
                <m:t>R</m:t>
              </m:r>
            </m:den>
          </m:f>
        </m:oMath>
      </m:oMathPara>
    </w:p>
    <w:p w14:paraId="75065A46" w14:textId="77777777" w:rsidR="00FA44AE" w:rsidRPr="002F38E5" w:rsidRDefault="00FA44AE" w:rsidP="00FF3534">
      <w:pPr>
        <w:rPr>
          <w:rFonts w:eastAsia="Times New Roman" w:cstheme="minorHAnsi"/>
          <w:color w:val="000000" w:themeColor="text1"/>
        </w:rPr>
      </w:pPr>
    </w:p>
    <w:p w14:paraId="73AC6200" w14:textId="2CCEE4CA" w:rsidR="00462F65" w:rsidRPr="002F38E5" w:rsidRDefault="00FA44AE" w:rsidP="00FA44AE">
      <w:pPr>
        <w:jc w:val="center"/>
        <w:rPr>
          <w:rFonts w:eastAsia="Times New Roman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56A05D" wp14:editId="5E66AA60">
            <wp:extent cx="2419350" cy="1231148"/>
            <wp:effectExtent l="0" t="0" r="0" b="7620"/>
            <wp:docPr id="2118583122" name="Рисунок 31" descr="https://sun9-29.userapi.com/c200628/v200628823/2e694/QkwTwixbo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23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D39D" w14:textId="77777777" w:rsidR="00E45929" w:rsidRPr="002F38E5" w:rsidRDefault="00E45929" w:rsidP="00FF3534">
      <w:pPr>
        <w:rPr>
          <w:rFonts w:eastAsia="Times New Roman" w:cstheme="minorHAnsi"/>
          <w:color w:val="000000" w:themeColor="text1"/>
        </w:rPr>
      </w:pPr>
    </w:p>
    <w:p w14:paraId="5F03F4B5" w14:textId="7A59F5AE" w:rsidR="00607F78" w:rsidRPr="002F38E5" w:rsidRDefault="00607F78" w:rsidP="00607F78">
      <w:pPr>
        <w:rPr>
          <w:rFonts w:eastAsia="Times New Roman" w:cstheme="minorHAnsi"/>
          <w:b/>
          <w:color w:val="000000" w:themeColor="text1"/>
        </w:rPr>
      </w:pPr>
      <w:r w:rsidRPr="002F38E5">
        <w:rPr>
          <w:rFonts w:eastAsia="Times New Roman" w:cstheme="minorHAnsi"/>
          <w:b/>
          <w:color w:val="000000" w:themeColor="text1"/>
        </w:rPr>
        <w:t xml:space="preserve">3. Законы Кирхгофа: физическое обоснование, формулировки. </w:t>
      </w:r>
      <w:bookmarkStart w:id="1" w:name="OLE_LINK3"/>
      <w:bookmarkStart w:id="2" w:name="OLE_LINK4"/>
      <w:r w:rsidRPr="002F38E5">
        <w:rPr>
          <w:rFonts w:eastAsia="Times New Roman" w:cstheme="minorHAnsi"/>
          <w:b/>
          <w:color w:val="000000" w:themeColor="text1"/>
        </w:rPr>
        <w:t>Линейно-независимые уравнения</w:t>
      </w:r>
      <w:bookmarkEnd w:id="1"/>
      <w:bookmarkEnd w:id="2"/>
      <w:r w:rsidRPr="002F38E5">
        <w:rPr>
          <w:rFonts w:eastAsia="Times New Roman" w:cstheme="minorHAnsi"/>
          <w:b/>
          <w:color w:val="000000" w:themeColor="text1"/>
        </w:rPr>
        <w:t>. Примеры применения для цепи постоянного тока.</w:t>
      </w:r>
    </w:p>
    <w:p w14:paraId="35CFB220" w14:textId="77777777" w:rsidR="001A2F4A" w:rsidRPr="002F38E5" w:rsidRDefault="001A2F4A" w:rsidP="00607F78">
      <w:pPr>
        <w:rPr>
          <w:rFonts w:eastAsia="Times New Roman" w:cstheme="minorHAnsi"/>
          <w:color w:val="000000" w:themeColor="text1"/>
        </w:rPr>
      </w:pPr>
    </w:p>
    <w:p w14:paraId="7BF13E74" w14:textId="77777777" w:rsidR="001A2F4A" w:rsidRPr="002F38E5" w:rsidRDefault="001A2F4A" w:rsidP="00607F78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b/>
          <w:color w:val="000000" w:themeColor="text1"/>
        </w:rPr>
        <w:t>Физическое обоснование</w:t>
      </w:r>
      <w:r w:rsidRPr="002F38E5">
        <w:rPr>
          <w:rFonts w:eastAsia="Times New Roman" w:cstheme="minorHAnsi"/>
          <w:color w:val="000000" w:themeColor="text1"/>
        </w:rPr>
        <w:t>:</w:t>
      </w:r>
    </w:p>
    <w:p w14:paraId="70F5D742" w14:textId="77777777" w:rsidR="001A2F4A" w:rsidRPr="002F38E5" w:rsidRDefault="001A2F4A" w:rsidP="00607F78">
      <w:pPr>
        <w:rPr>
          <w:rFonts w:eastAsia="Times New Roman" w:cstheme="minorHAnsi"/>
          <w:color w:val="000000" w:themeColor="text1"/>
        </w:rPr>
      </w:pPr>
    </w:p>
    <w:p w14:paraId="224FE734" w14:textId="77777777" w:rsidR="001A2F4A" w:rsidRPr="002F38E5" w:rsidRDefault="001A2F4A" w:rsidP="00607F78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Заданы схемы электрической цепи со значениями всех ее элементов, а также напряжения и токи источников, действующих в цепи, требуется найти токи в ветвях и напряжения на элементах цепи. Для определения искомых токов и напряжений необходимо составить уравнения цепи, которые определяются только геометрической конфигурацией и способами соединения элементов цепи. Эти уравнения составляются на основе двух законов Кирхгофа, которые связывают токи ветвей, сходящихся в узлах, и напряжения элементов, входящих в контуры.</w:t>
      </w:r>
    </w:p>
    <w:p w14:paraId="6E6582D7" w14:textId="77777777" w:rsidR="00AA62B0" w:rsidRPr="002F38E5" w:rsidRDefault="00AA62B0">
      <w:pPr>
        <w:rPr>
          <w:rFonts w:cstheme="minorHAnsi"/>
          <w:color w:val="000000" w:themeColor="text1"/>
        </w:rPr>
      </w:pPr>
    </w:p>
    <w:p w14:paraId="475960D9" w14:textId="77777777" w:rsidR="00CB2378" w:rsidRPr="002F38E5" w:rsidRDefault="00E6311D" w:rsidP="00E6311D">
      <w:pPr>
        <w:rPr>
          <w:rFonts w:eastAsia="Times New Roman" w:cstheme="minorHAnsi"/>
          <w:color w:val="000000" w:themeColor="text1"/>
          <w:shd w:val="clear" w:color="auto" w:fill="FFFFFF"/>
        </w:rPr>
      </w:pPr>
      <w:r w:rsidRPr="002F38E5">
        <w:rPr>
          <w:rFonts w:eastAsia="Times New Roman" w:cstheme="minorHAnsi"/>
          <w:b/>
          <w:color w:val="000000" w:themeColor="text1"/>
          <w:bdr w:val="none" w:sz="0" w:space="0" w:color="auto" w:frame="1"/>
        </w:rPr>
        <w:t>Первый закон Кирхгофа</w:t>
      </w:r>
      <w:r w:rsidRPr="002F38E5">
        <w:rPr>
          <w:rFonts w:eastAsia="Times New Roman" w:cstheme="minorHAnsi"/>
          <w:color w:val="000000" w:themeColor="text1"/>
          <w:shd w:val="clear" w:color="auto" w:fill="FFFFFF"/>
        </w:rPr>
        <w:t xml:space="preserve">, выражающий закон сохранения заряда, формулируется так: </w:t>
      </w:r>
    </w:p>
    <w:p w14:paraId="4AE550A7" w14:textId="77777777" w:rsidR="00CB2378" w:rsidRPr="002F38E5" w:rsidRDefault="00CB2378" w:rsidP="00E6311D">
      <w:pPr>
        <w:rPr>
          <w:rFonts w:eastAsia="Times New Roman" w:cstheme="minorHAnsi"/>
          <w:color w:val="000000" w:themeColor="text1"/>
          <w:shd w:val="clear" w:color="auto" w:fill="FFFFFF"/>
        </w:rPr>
      </w:pPr>
    </w:p>
    <w:p w14:paraId="5A53FF1E" w14:textId="77777777" w:rsidR="00607F78" w:rsidRPr="002F38E5" w:rsidRDefault="00CB2378">
      <w:pPr>
        <w:rPr>
          <w:rFonts w:eastAsia="Times New Roman" w:cstheme="minorHAnsi"/>
          <w:color w:val="000000" w:themeColor="text1"/>
          <w:shd w:val="clear" w:color="auto" w:fill="FFFFFF"/>
        </w:rPr>
      </w:pPr>
      <w:r w:rsidRPr="002F38E5">
        <w:rPr>
          <w:rFonts w:eastAsia="Times New Roman" w:cstheme="minorHAnsi"/>
          <w:color w:val="000000" w:themeColor="text1"/>
          <w:shd w:val="clear" w:color="auto" w:fill="FFFFFF"/>
        </w:rPr>
        <w:t>В</w:t>
      </w:r>
      <w:r w:rsidR="00E6311D" w:rsidRPr="002F38E5">
        <w:rPr>
          <w:rFonts w:eastAsia="Times New Roman" w:cstheme="minorHAnsi"/>
          <w:color w:val="000000" w:themeColor="text1"/>
          <w:shd w:val="clear" w:color="auto" w:fill="FFFFFF"/>
        </w:rPr>
        <w:t xml:space="preserve"> любой момент алгебраическая сумма токов ветвей, сходящихся в узле электрической цепи, равна нулю.</w:t>
      </w:r>
    </w:p>
    <w:p w14:paraId="636F03AE" w14:textId="77777777" w:rsidR="001A2F4A" w:rsidRPr="002F38E5" w:rsidRDefault="000C4D3D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k=1</m:t>
              </m:r>
            </m:sub>
            <m:sup>
              <m:r>
                <w:rPr>
                  <w:rFonts w:ascii="Cambria Math" w:hAnsi="Cambria Math" w:cstheme="minorHAnsi"/>
                  <w:color w:val="000000" w:themeColor="text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 w:cstheme="minorHAnsi"/>
              <w:color w:val="000000" w:themeColor="text1"/>
            </w:rPr>
            <m:t>=0</m:t>
          </m:r>
        </m:oMath>
      </m:oMathPara>
    </w:p>
    <w:p w14:paraId="34ED05A0" w14:textId="77777777" w:rsidR="00123280" w:rsidRPr="002F38E5" w:rsidRDefault="0012328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Знак тока при записи первого закона Кирхгофа определяется выбором положительных направлений токов ветвей: например, токам, входящим в узел, приписывают условно знак плюс, а токам, выходящим из узла - знак минус.</w:t>
      </w:r>
    </w:p>
    <w:p w14:paraId="03FD95AF" w14:textId="77777777" w:rsidR="007F3AC5" w:rsidRPr="002F38E5" w:rsidRDefault="007F3AC5">
      <w:pPr>
        <w:rPr>
          <w:rFonts w:cstheme="minorHAnsi"/>
          <w:color w:val="000000" w:themeColor="text1"/>
        </w:rPr>
      </w:pPr>
    </w:p>
    <w:p w14:paraId="326403C9" w14:textId="77777777" w:rsidR="007F3AC5" w:rsidRPr="002F38E5" w:rsidRDefault="007F3AC5">
      <w:pPr>
        <w:rPr>
          <w:rFonts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 xml:space="preserve">Второй закон Кирхгофа: </w:t>
      </w:r>
    </w:p>
    <w:p w14:paraId="41F20C1D" w14:textId="77777777" w:rsidR="007F3AC5" w:rsidRPr="002F38E5" w:rsidRDefault="007F3AC5">
      <w:pPr>
        <w:rPr>
          <w:rFonts w:cstheme="minorHAnsi"/>
          <w:color w:val="000000" w:themeColor="text1"/>
        </w:rPr>
      </w:pPr>
    </w:p>
    <w:p w14:paraId="7DC7830E" w14:textId="77777777" w:rsidR="00BC4C8A" w:rsidRPr="002F38E5" w:rsidRDefault="007F3AC5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Алгебраическая сумма э.д.с. источников, действующих в контуре, равна алгебраической сумме напряжений на элементах контура.</w:t>
      </w:r>
    </w:p>
    <w:bookmarkStart w:id="3" w:name="OLE_LINK43"/>
    <w:bookmarkStart w:id="4" w:name="OLE_LINK44"/>
    <w:p w14:paraId="69FBBE13" w14:textId="77777777" w:rsidR="00E47144" w:rsidRPr="002F38E5" w:rsidRDefault="000C4D3D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theme="minorHAnsi"/>
              <w:color w:val="000000" w:themeColor="text1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j</m:t>
                  </m:r>
                </m:sub>
              </m:sSub>
            </m:e>
          </m:nary>
        </m:oMath>
      </m:oMathPara>
    </w:p>
    <w:bookmarkEnd w:id="3"/>
    <w:bookmarkEnd w:id="4"/>
    <w:p w14:paraId="79B7C0D5" w14:textId="77777777" w:rsidR="00CF5290" w:rsidRPr="002F38E5" w:rsidRDefault="00397EA5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При этом напряжения на элементах контура и э.д.с. источников входят в уравнение</w:t>
      </w:r>
      <w:r w:rsidR="008E0A78" w:rsidRPr="002F38E5">
        <w:rPr>
          <w:rFonts w:cstheme="minorHAnsi"/>
          <w:color w:val="000000" w:themeColor="text1"/>
        </w:rPr>
        <w:t xml:space="preserve"> выше</w:t>
      </w:r>
      <w:r w:rsidRPr="002F38E5">
        <w:rPr>
          <w:rFonts w:cstheme="minorHAnsi"/>
          <w:color w:val="000000" w:themeColor="text1"/>
        </w:rPr>
        <w:t xml:space="preserve"> со знаком плюс, если их положительные направления совпадают с направлением обхода </w:t>
      </w:r>
    </w:p>
    <w:p w14:paraId="196D94BB" w14:textId="77777777" w:rsidR="00E355EB" w:rsidRPr="002F38E5" w:rsidRDefault="00397EA5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контура, в обратном случае слагаемые берутся со знаком минус.</w:t>
      </w:r>
    </w:p>
    <w:p w14:paraId="1BEF8C66" w14:textId="77777777" w:rsidR="00CF5290" w:rsidRPr="002F38E5" w:rsidRDefault="00CF5290">
      <w:pPr>
        <w:rPr>
          <w:rFonts w:cstheme="minorHAnsi"/>
          <w:color w:val="000000" w:themeColor="text1"/>
        </w:rPr>
      </w:pPr>
    </w:p>
    <w:p w14:paraId="4FE9DCF3" w14:textId="77777777" w:rsidR="00CF5290" w:rsidRPr="002F38E5" w:rsidRDefault="00CF5290">
      <w:pPr>
        <w:rPr>
          <w:rFonts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Пример:</w:t>
      </w:r>
    </w:p>
    <w:p w14:paraId="59CE4372" w14:textId="77777777" w:rsidR="00744C8C" w:rsidRPr="002F38E5" w:rsidRDefault="00CF5290" w:rsidP="009402F8">
      <w:pPr>
        <w:jc w:val="center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0415BA" wp14:editId="74F2A1A0">
            <wp:extent cx="3516923" cy="2122417"/>
            <wp:effectExtent l="0" t="0" r="1270" b="0"/>
            <wp:docPr id="859612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923" cy="212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5F34" w14:textId="77777777" w:rsidR="002617C5" w:rsidRPr="002F38E5" w:rsidRDefault="002617C5" w:rsidP="009402F8">
      <w:pPr>
        <w:rPr>
          <w:rFonts w:cstheme="minorHAnsi"/>
          <w:color w:val="000000" w:themeColor="text1"/>
        </w:rPr>
      </w:pPr>
    </w:p>
    <w:p w14:paraId="31973239" w14:textId="77777777" w:rsidR="002617C5" w:rsidRPr="002F38E5" w:rsidRDefault="002617C5" w:rsidP="009402F8">
      <w:pPr>
        <w:rPr>
          <w:rFonts w:cstheme="minorHAnsi"/>
          <w:color w:val="000000" w:themeColor="text1"/>
        </w:rPr>
      </w:pPr>
    </w:p>
    <w:p w14:paraId="106E7081" w14:textId="77777777" w:rsidR="009402F8" w:rsidRPr="002F38E5" w:rsidRDefault="002617C5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Цепь содержит 3 ветви и два узла: «a» и «b», следовательно, по первому закону Кирхгофа составим одно уравнение, а остальные два – по второму закону Кирхгофа. Выбрав положительные направления токов I</w:t>
      </w:r>
      <w:r w:rsidR="00B835E1" w:rsidRPr="002F38E5">
        <w:rPr>
          <w:rFonts w:cstheme="minorHAnsi"/>
          <w:color w:val="000000" w:themeColor="text1"/>
        </w:rPr>
        <w:t>1, I</w:t>
      </w:r>
      <w:r w:rsidRPr="002F38E5">
        <w:rPr>
          <w:rFonts w:cstheme="minorHAnsi"/>
          <w:color w:val="000000" w:themeColor="text1"/>
        </w:rPr>
        <w:t>2,</w:t>
      </w:r>
      <w:r w:rsidR="00B835E1" w:rsidRPr="002F38E5">
        <w:rPr>
          <w:rFonts w:cstheme="minorHAnsi"/>
          <w:color w:val="000000" w:themeColor="text1"/>
        </w:rPr>
        <w:t xml:space="preserve"> </w:t>
      </w:r>
      <w:r w:rsidRPr="002F38E5">
        <w:rPr>
          <w:rFonts w:cstheme="minorHAnsi"/>
          <w:color w:val="000000" w:themeColor="text1"/>
        </w:rPr>
        <w:t>I3 такими, как показано на рисунке, и обходя контур I и II по часовой стрелке, получим</w:t>
      </w:r>
    </w:p>
    <w:p w14:paraId="77DEB663" w14:textId="77777777" w:rsidR="00A4072A" w:rsidRPr="002F38E5" w:rsidRDefault="00A4072A" w:rsidP="009402F8">
      <w:pPr>
        <w:rPr>
          <w:rFonts w:cstheme="minorHAnsi"/>
          <w:color w:val="000000" w:themeColor="text1"/>
        </w:rPr>
      </w:pPr>
    </w:p>
    <w:p w14:paraId="3607F6A4" w14:textId="513A42F1" w:rsidR="00B464D8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=</m:t>
                  </m:r>
                  <w:bookmarkStart w:id="5" w:name="OLE_LINK1"/>
                  <w:bookmarkStart w:id="6" w:name="OLE_LINK2"/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*r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w:bookmarkEnd w:id="5"/>
                  <w:bookmarkEnd w:id="6"/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0=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-I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</m:e>
              </m:eqArr>
            </m:e>
          </m:d>
        </m:oMath>
      </m:oMathPara>
    </w:p>
    <w:p w14:paraId="6A8DC306" w14:textId="77777777" w:rsidR="007D1EB5" w:rsidRPr="002F38E5" w:rsidRDefault="007D1EB5" w:rsidP="009402F8">
      <w:pPr>
        <w:rPr>
          <w:rFonts w:cstheme="minorHAnsi"/>
          <w:color w:val="000000" w:themeColor="text1"/>
        </w:rPr>
      </w:pPr>
    </w:p>
    <w:p w14:paraId="5B7FA807" w14:textId="77777777" w:rsidR="002227CA" w:rsidRPr="002F38E5" w:rsidRDefault="007D1EB5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После решения и подстановки числовых значений, полученные результаты могут быть либо положительными, либо отрицательными. В случае отрицательного значения действительное направление тока будет противоположным указанному на рисунке.</w:t>
      </w:r>
    </w:p>
    <w:p w14:paraId="4B5DEF22" w14:textId="77777777" w:rsidR="00CB3D98" w:rsidRPr="002F38E5" w:rsidRDefault="00CB3D98" w:rsidP="009402F8">
      <w:pPr>
        <w:rPr>
          <w:rFonts w:cstheme="minorHAnsi"/>
          <w:color w:val="000000" w:themeColor="text1"/>
        </w:rPr>
      </w:pPr>
    </w:p>
    <w:p w14:paraId="6DABB5FA" w14:textId="1245E22F" w:rsidR="00CB3D98" w:rsidRPr="002F38E5" w:rsidRDefault="00CB3D98" w:rsidP="009402F8">
      <w:pPr>
        <w:rPr>
          <w:rFonts w:cstheme="minorHAnsi"/>
          <w:color w:val="000000" w:themeColor="text1"/>
        </w:rPr>
      </w:pPr>
      <w:r w:rsidRPr="002F38E5">
        <w:rPr>
          <w:rFonts w:eastAsia="Times New Roman" w:cstheme="minorHAnsi"/>
          <w:b/>
          <w:color w:val="000000" w:themeColor="text1"/>
        </w:rPr>
        <w:t xml:space="preserve">Линейно-независимые </w:t>
      </w:r>
      <w:r w:rsidR="00511E3D" w:rsidRPr="002F38E5">
        <w:rPr>
          <w:rFonts w:eastAsia="Times New Roman" w:cstheme="minorHAnsi"/>
          <w:b/>
          <w:color w:val="000000" w:themeColor="text1"/>
        </w:rPr>
        <w:t>уравнения</w:t>
      </w:r>
      <w:r w:rsidRPr="002F38E5">
        <w:rPr>
          <w:rFonts w:eastAsia="Times New Roman" w:cstheme="minorHAnsi"/>
          <w:b/>
          <w:color w:val="000000" w:themeColor="text1"/>
        </w:rPr>
        <w:t>:</w:t>
      </w:r>
    </w:p>
    <w:p w14:paraId="6F7134B9" w14:textId="46FC3EEC" w:rsidR="00D57F75" w:rsidRPr="002F38E5" w:rsidRDefault="00D57F75" w:rsidP="009402F8">
      <w:pPr>
        <w:rPr>
          <w:rFonts w:cstheme="minorHAnsi"/>
          <w:color w:val="000000" w:themeColor="text1"/>
        </w:rPr>
      </w:pPr>
    </w:p>
    <w:p w14:paraId="5606B5B4" w14:textId="7FA73F0B" w:rsidR="003B697A" w:rsidRPr="002F38E5" w:rsidRDefault="00A50B5C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При записи линейно независимых уравнений по второму закону Кирхгофа стремятся, чтобы в каждый новый контур, для которого составляют уравнение, входила хотя бы одна новая ветвь, не вошедшая в предыдущие контуры, для которых уже записаны уравнения по второму закону Кирхгофа. Такие контуры условимся называть независимыми.</w:t>
      </w:r>
    </w:p>
    <w:p w14:paraId="6278A457" w14:textId="1B714774" w:rsidR="00F066BE" w:rsidRPr="002F38E5" w:rsidRDefault="00F066BE" w:rsidP="009402F8">
      <w:pPr>
        <w:rPr>
          <w:rFonts w:cstheme="minorHAnsi"/>
          <w:color w:val="000000" w:themeColor="text1"/>
        </w:rPr>
      </w:pPr>
    </w:p>
    <w:p w14:paraId="63CEE975" w14:textId="0C521B98" w:rsidR="00FD6D8E" w:rsidRPr="002F38E5" w:rsidRDefault="006133BD" w:rsidP="009402F8">
      <w:pPr>
        <w:rPr>
          <w:rFonts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4. Законы Кирхгофа. Вывод формул преобразования треугольник-звезда и звезда-треугольник на основе законов Кирхгофа.</w:t>
      </w:r>
    </w:p>
    <w:p w14:paraId="2B093635" w14:textId="55258C92" w:rsidR="00FD6D8E" w:rsidRPr="002F38E5" w:rsidRDefault="00FD6D8E" w:rsidP="009402F8">
      <w:pPr>
        <w:rPr>
          <w:rFonts w:cstheme="minorHAnsi"/>
          <w:color w:val="000000" w:themeColor="text1"/>
        </w:rPr>
      </w:pPr>
    </w:p>
    <w:p w14:paraId="7E259944" w14:textId="77777777" w:rsidR="00450A60" w:rsidRPr="002F38E5" w:rsidRDefault="00450A60" w:rsidP="00450A60">
      <w:pPr>
        <w:rPr>
          <w:rFonts w:eastAsia="Times New Roman" w:cstheme="minorHAnsi"/>
          <w:color w:val="000000" w:themeColor="text1"/>
          <w:shd w:val="clear" w:color="auto" w:fill="FFFFFF"/>
        </w:rPr>
      </w:pPr>
      <w:r w:rsidRPr="002F38E5">
        <w:rPr>
          <w:rFonts w:eastAsia="Times New Roman" w:cstheme="minorHAnsi"/>
          <w:b/>
          <w:color w:val="000000" w:themeColor="text1"/>
          <w:bdr w:val="none" w:sz="0" w:space="0" w:color="auto" w:frame="1"/>
        </w:rPr>
        <w:t>Первый закон Кирхгофа</w:t>
      </w:r>
      <w:r w:rsidRPr="002F38E5">
        <w:rPr>
          <w:rFonts w:eastAsia="Times New Roman" w:cstheme="minorHAnsi"/>
          <w:color w:val="000000" w:themeColor="text1"/>
          <w:shd w:val="clear" w:color="auto" w:fill="FFFFFF"/>
        </w:rPr>
        <w:t xml:space="preserve">, выражающий закон сохранения заряда, формулируется так: </w:t>
      </w:r>
    </w:p>
    <w:p w14:paraId="0375B859" w14:textId="77777777" w:rsidR="00450A60" w:rsidRPr="002F38E5" w:rsidRDefault="00450A60" w:rsidP="00450A60">
      <w:pPr>
        <w:rPr>
          <w:rFonts w:eastAsia="Times New Roman" w:cstheme="minorHAnsi"/>
          <w:color w:val="000000" w:themeColor="text1"/>
          <w:shd w:val="clear" w:color="auto" w:fill="FFFFFF"/>
        </w:rPr>
      </w:pPr>
    </w:p>
    <w:p w14:paraId="562DDE83" w14:textId="77777777" w:rsidR="00450A60" w:rsidRPr="002F38E5" w:rsidRDefault="00450A60" w:rsidP="00450A60">
      <w:pPr>
        <w:rPr>
          <w:rFonts w:eastAsia="Times New Roman" w:cstheme="minorHAnsi"/>
          <w:color w:val="000000" w:themeColor="text1"/>
          <w:shd w:val="clear" w:color="auto" w:fill="FFFFFF"/>
        </w:rPr>
      </w:pPr>
      <w:r w:rsidRPr="002F38E5">
        <w:rPr>
          <w:rFonts w:eastAsia="Times New Roman" w:cstheme="minorHAnsi"/>
          <w:color w:val="000000" w:themeColor="text1"/>
          <w:shd w:val="clear" w:color="auto" w:fill="FFFFFF"/>
        </w:rPr>
        <w:t>В любой момент алгебраическая сумма токов ветвей, сходящихся в узле электрической цепи, равна нулю.</w:t>
      </w:r>
    </w:p>
    <w:p w14:paraId="38BE1990" w14:textId="77777777" w:rsidR="00450A60" w:rsidRPr="002F38E5" w:rsidRDefault="000C4D3D" w:rsidP="00450A60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k=1</m:t>
              </m:r>
            </m:sub>
            <m:sup>
              <m:r>
                <w:rPr>
                  <w:rFonts w:ascii="Cambria Math" w:hAnsi="Cambria Math" w:cstheme="minorHAnsi"/>
                  <w:color w:val="000000" w:themeColor="text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k</m:t>
                  </m:r>
                </m:sub>
              </m:sSub>
            </m:e>
          </m:nary>
          <m:r>
            <w:rPr>
              <w:rFonts w:ascii="Cambria Math" w:hAnsi="Cambria Math" w:cstheme="minorHAnsi"/>
              <w:color w:val="000000" w:themeColor="text1"/>
            </w:rPr>
            <m:t>=0</m:t>
          </m:r>
        </m:oMath>
      </m:oMathPara>
    </w:p>
    <w:p w14:paraId="6FE77836" w14:textId="77777777" w:rsidR="00450A60" w:rsidRPr="002F38E5" w:rsidRDefault="00450A60" w:rsidP="00450A6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Знак тока при записи первого закона Кирхгофа определяется выбором положительных направлений токов ветвей: например, токам, входящим в узел, приписывают условно знак плюс, а токам, выходящим из узла - знак минус.</w:t>
      </w:r>
    </w:p>
    <w:p w14:paraId="1DFB93B9" w14:textId="77777777" w:rsidR="00450A60" w:rsidRPr="002F38E5" w:rsidRDefault="00450A60" w:rsidP="00450A60">
      <w:pPr>
        <w:rPr>
          <w:rFonts w:cstheme="minorHAnsi"/>
          <w:color w:val="000000" w:themeColor="text1"/>
        </w:rPr>
      </w:pPr>
    </w:p>
    <w:p w14:paraId="575EED75" w14:textId="77777777" w:rsidR="00450A60" w:rsidRPr="002F38E5" w:rsidRDefault="00450A60" w:rsidP="00450A60">
      <w:pPr>
        <w:rPr>
          <w:rFonts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 xml:space="preserve">Второй закон Кирхгофа: </w:t>
      </w:r>
    </w:p>
    <w:p w14:paraId="6FC885C1" w14:textId="77777777" w:rsidR="00450A60" w:rsidRPr="002F38E5" w:rsidRDefault="00450A60" w:rsidP="00450A60">
      <w:pPr>
        <w:rPr>
          <w:rFonts w:cstheme="minorHAnsi"/>
          <w:color w:val="000000" w:themeColor="text1"/>
        </w:rPr>
      </w:pPr>
    </w:p>
    <w:p w14:paraId="7AC03EA9" w14:textId="77777777" w:rsidR="00450A60" w:rsidRPr="002F38E5" w:rsidRDefault="00450A60" w:rsidP="00450A6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lastRenderedPageBreak/>
        <w:t>Алгебраическая сумма э.д.с. источников, действующих в контуре, равна алгебраической сумме напряжений на элементах контура.</w:t>
      </w:r>
    </w:p>
    <w:p w14:paraId="3C30DBD8" w14:textId="77777777" w:rsidR="00450A60" w:rsidRPr="002F38E5" w:rsidRDefault="000C4D3D" w:rsidP="00450A60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 w:cstheme="minorHAnsi"/>
              <w:color w:val="000000" w:themeColor="text1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hAnsi="Cambria Math" w:cstheme="minorHAnsi"/>
                  <w:color w:val="000000" w:themeColor="text1"/>
                </w:rPr>
                <m:t>j</m:t>
              </m:r>
            </m:sub>
            <m:sup/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j</m:t>
                  </m:r>
                </m:sub>
              </m:sSub>
            </m:e>
          </m:nary>
        </m:oMath>
      </m:oMathPara>
    </w:p>
    <w:p w14:paraId="396ED073" w14:textId="77777777" w:rsidR="00450A60" w:rsidRPr="002F38E5" w:rsidRDefault="00450A60" w:rsidP="00450A6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При этом напряжения на элементах контура и э.д.с. источников входят в уравнение выше со знаком плюс, если их положительные направления совпадают с направлением обхода </w:t>
      </w:r>
    </w:p>
    <w:p w14:paraId="6B3FA397" w14:textId="77777777" w:rsidR="00450A60" w:rsidRPr="002F38E5" w:rsidRDefault="00450A60" w:rsidP="00450A6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контура, в обратном случае слагаемые берутся со знаком минус.</w:t>
      </w:r>
    </w:p>
    <w:p w14:paraId="1C8EAF02" w14:textId="3A5FCD97" w:rsidR="00BD5A33" w:rsidRPr="002F38E5" w:rsidRDefault="00BD5A33" w:rsidP="009402F8">
      <w:pPr>
        <w:rPr>
          <w:rFonts w:cstheme="minorHAnsi"/>
          <w:color w:val="000000" w:themeColor="text1"/>
        </w:rPr>
      </w:pPr>
    </w:p>
    <w:p w14:paraId="085EF951" w14:textId="550FB761" w:rsidR="001F5044" w:rsidRPr="002F38E5" w:rsidRDefault="001F5044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Под соединением треугольником понимается такое, при котором наконец одного элемента соединяется с началом второго, конец второго – с началом третьего, а конец третьего – с началом первого.</w:t>
      </w:r>
    </w:p>
    <w:p w14:paraId="5A2127DF" w14:textId="58B53284" w:rsidR="00FE58FC" w:rsidRPr="002F38E5" w:rsidRDefault="001F5044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Соединение звездой получается при объединении начал или концов сопротивлений в одну точку.</w:t>
      </w:r>
    </w:p>
    <w:p w14:paraId="56E61E4E" w14:textId="71625AC4" w:rsidR="00BD5A33" w:rsidRPr="002F38E5" w:rsidRDefault="00BD5A33" w:rsidP="009402F8">
      <w:pPr>
        <w:rPr>
          <w:rFonts w:cstheme="minorHAnsi"/>
          <w:color w:val="000000" w:themeColor="text1"/>
        </w:rPr>
      </w:pPr>
    </w:p>
    <w:p w14:paraId="654107F6" w14:textId="38730637" w:rsidR="001F5044" w:rsidRPr="002F38E5" w:rsidRDefault="008E4FEE" w:rsidP="008E4FEE">
      <w:pPr>
        <w:jc w:val="center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2A874DC" wp14:editId="79F93597">
            <wp:extent cx="2057400" cy="1802501"/>
            <wp:effectExtent l="0" t="0" r="0" b="7620"/>
            <wp:docPr id="21886277" name="Рисунок 43" descr="https://sun9-41.userapi.com/c204516/v204516366/2fd9f/q-bKHiKuO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80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23051" w14:textId="77777777" w:rsidR="008E4FEE" w:rsidRPr="002F38E5" w:rsidRDefault="008E4FEE" w:rsidP="008E4FEE">
      <w:pPr>
        <w:jc w:val="center"/>
        <w:rPr>
          <w:rFonts w:cstheme="minorHAnsi"/>
          <w:color w:val="000000" w:themeColor="text1"/>
        </w:rPr>
      </w:pPr>
    </w:p>
    <w:p w14:paraId="5AD4B307" w14:textId="56A2AF4A" w:rsidR="008E4FEE" w:rsidRPr="002F38E5" w:rsidRDefault="008E4FEE" w:rsidP="008E4FEE">
      <w:pPr>
        <w:jc w:val="center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12DE64D" wp14:editId="445F5376">
            <wp:extent cx="1838325" cy="2192925"/>
            <wp:effectExtent l="0" t="0" r="0" b="0"/>
            <wp:docPr id="1180269224" name="Рисунок 46" descr="https://sun9-2.userapi.com/c855732/v855732366/1bb045/uQCbHAqwB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219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E8F8" w14:textId="3FB5327A" w:rsidR="001F5044" w:rsidRPr="002F38E5" w:rsidRDefault="0093505C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С помощью законов Кирхгофа можно получить следующие формулы для сопротивления эквивалентной звезды:</w:t>
      </w:r>
    </w:p>
    <w:p w14:paraId="7B7A4936" w14:textId="55A73D96" w:rsidR="0093505C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23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23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;</m:t>
          </m:r>
        </m:oMath>
      </m:oMathPara>
    </w:p>
    <w:p w14:paraId="0BF27D56" w14:textId="1F2A0322" w:rsidR="008771ED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23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23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</m:den>
          </m:f>
        </m:oMath>
      </m:oMathPara>
    </w:p>
    <w:p w14:paraId="214F7E3A" w14:textId="77777777" w:rsidR="008F442F" w:rsidRPr="002F38E5" w:rsidRDefault="008F442F" w:rsidP="009402F8">
      <w:pPr>
        <w:rPr>
          <w:rFonts w:eastAsiaTheme="minorEastAsia" w:cstheme="minorHAnsi"/>
          <w:color w:val="000000" w:themeColor="text1"/>
        </w:rPr>
      </w:pPr>
    </w:p>
    <w:p w14:paraId="29C6F08B" w14:textId="1E2234C7" w:rsidR="0073006E" w:rsidRPr="002F38E5" w:rsidRDefault="008F442F" w:rsidP="009402F8">
      <w:pPr>
        <w:rPr>
          <w:rFonts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Для сопротивления эквивалентного треугольника:</w:t>
      </w:r>
    </w:p>
    <w:p w14:paraId="53A6B223" w14:textId="137929D3" w:rsidR="008E4FEE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2A4639C1" w14:textId="04CAD76B" w:rsidR="003E67A2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23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74B6E6EE" w14:textId="012BA3C8" w:rsidR="003E67A2" w:rsidRPr="002F38E5" w:rsidRDefault="000C4D3D" w:rsidP="009402F8">
      <w:pPr>
        <w:rPr>
          <w:rFonts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7A56F5B3" w14:textId="77777777" w:rsidR="008F442F" w:rsidRPr="002F38E5" w:rsidRDefault="008F442F" w:rsidP="009402F8">
      <w:pPr>
        <w:rPr>
          <w:rFonts w:cstheme="minorHAnsi"/>
          <w:color w:val="000000" w:themeColor="text1"/>
        </w:rPr>
      </w:pPr>
    </w:p>
    <w:p w14:paraId="6C2989C9" w14:textId="77777777" w:rsidR="00B72189" w:rsidRPr="002F38E5" w:rsidRDefault="00B72189" w:rsidP="00B72189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b/>
          <w:bCs/>
          <w:color w:val="000000" w:themeColor="text1"/>
        </w:rPr>
        <w:t xml:space="preserve">5. Линейные и нелинейные цепи. Инерционные и безынерционные цепи. Вольтамперная характеристика. Способы аппроксимации нелинейных вольтамперных характеристик. </w:t>
      </w:r>
      <w:r w:rsidRPr="002F38E5">
        <w:rPr>
          <w:rFonts w:cstheme="minorHAnsi"/>
          <w:b/>
          <w:bCs/>
          <w:color w:val="FF0000"/>
        </w:rPr>
        <w:t xml:space="preserve">Гармонический сигнал на выходе безынерционных линейной и нелинейной цепей. </w:t>
      </w:r>
      <w:r w:rsidRPr="002F38E5">
        <w:rPr>
          <w:rFonts w:cstheme="minorHAnsi"/>
          <w:b/>
          <w:bCs/>
          <w:color w:val="000000" w:themeColor="text1"/>
        </w:rPr>
        <w:t xml:space="preserve">Примеры применения нелинейных пассивных двухполюсников. </w:t>
      </w:r>
    </w:p>
    <w:p w14:paraId="1A44A047" w14:textId="1CC5CFB3" w:rsidR="00B72189" w:rsidRPr="002F38E5" w:rsidRDefault="00B72189" w:rsidP="009402F8">
      <w:pPr>
        <w:rPr>
          <w:rFonts w:cstheme="minorHAnsi"/>
          <w:color w:val="000000" w:themeColor="text1"/>
        </w:rPr>
      </w:pPr>
    </w:p>
    <w:p w14:paraId="7222BA8A" w14:textId="77777777" w:rsidR="008442EF" w:rsidRPr="002F38E5" w:rsidRDefault="008442EF" w:rsidP="008442EF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Цепь линейная - если элемент, параметры которого (сопротивление </w:t>
      </w:r>
      <w:r w:rsidRPr="002F38E5">
        <w:rPr>
          <w:rFonts w:cstheme="minorHAnsi"/>
          <w:color w:val="000000" w:themeColor="text1"/>
          <w:lang w:val="en-US"/>
        </w:rPr>
        <w:t>R</w:t>
      </w:r>
      <w:r w:rsidRPr="002F38E5">
        <w:rPr>
          <w:rFonts w:cstheme="minorHAnsi"/>
          <w:color w:val="000000" w:themeColor="text1"/>
        </w:rPr>
        <w:t xml:space="preserve">, индуктивность </w:t>
      </w:r>
      <w:r w:rsidRPr="002F38E5">
        <w:rPr>
          <w:rFonts w:cstheme="minorHAnsi"/>
          <w:color w:val="000000" w:themeColor="text1"/>
          <w:lang w:val="en-US"/>
        </w:rPr>
        <w:t>L</w:t>
      </w:r>
      <w:r w:rsidRPr="002F38E5">
        <w:rPr>
          <w:rFonts w:cstheme="minorHAnsi"/>
          <w:color w:val="000000" w:themeColor="text1"/>
        </w:rPr>
        <w:t xml:space="preserve"> и ёмкость </w:t>
      </w:r>
      <w:r w:rsidRPr="002F38E5">
        <w:rPr>
          <w:rFonts w:cstheme="minorHAnsi"/>
          <w:color w:val="000000" w:themeColor="text1"/>
          <w:lang w:val="en-US"/>
        </w:rPr>
        <w:t>C</w:t>
      </w:r>
      <w:r w:rsidRPr="002F38E5">
        <w:rPr>
          <w:rFonts w:cstheme="minorHAnsi"/>
          <w:color w:val="000000" w:themeColor="text1"/>
        </w:rPr>
        <w:t>) не зависят от величины и направления токов и приложенных напряжений.</w:t>
      </w:r>
    </w:p>
    <w:p w14:paraId="6BBDC62A" w14:textId="395B2A02" w:rsidR="00F41847" w:rsidRPr="002F38E5" w:rsidRDefault="00F41847" w:rsidP="009402F8">
      <w:pPr>
        <w:rPr>
          <w:rFonts w:cstheme="minorHAnsi"/>
          <w:color w:val="000000" w:themeColor="text1"/>
        </w:rPr>
      </w:pPr>
    </w:p>
    <w:p w14:paraId="4A20A1DF" w14:textId="60EEC585" w:rsidR="008442EF" w:rsidRPr="002F38E5" w:rsidRDefault="008442EF" w:rsidP="008442EF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Цепи нелинейные - если в состав которых входит хотя бы один нелинейный элемент, то есть параметры которых зависят от величины и (или) направления связанных с этими элементами переменных (напряжения </w:t>
      </w:r>
      <w:r w:rsidRPr="002F38E5">
        <w:rPr>
          <w:rFonts w:cstheme="minorHAnsi"/>
          <w:color w:val="000000" w:themeColor="text1"/>
          <w:lang w:val="en-US"/>
        </w:rPr>
        <w:t>U</w:t>
      </w:r>
      <w:r w:rsidRPr="002F38E5">
        <w:rPr>
          <w:rFonts w:cstheme="minorHAnsi"/>
          <w:color w:val="000000" w:themeColor="text1"/>
        </w:rPr>
        <w:t xml:space="preserve">, тока </w:t>
      </w:r>
      <w:r w:rsidRPr="002F38E5">
        <w:rPr>
          <w:rFonts w:cstheme="minorHAnsi"/>
          <w:color w:val="000000" w:themeColor="text1"/>
          <w:lang w:val="en-US"/>
        </w:rPr>
        <w:t>I</w:t>
      </w:r>
      <w:r w:rsidRPr="002F38E5">
        <w:rPr>
          <w:rFonts w:cstheme="minorHAnsi"/>
          <w:color w:val="000000" w:themeColor="text1"/>
        </w:rPr>
        <w:t>)</w:t>
      </w:r>
    </w:p>
    <w:p w14:paraId="79675B86" w14:textId="6880523D" w:rsidR="008442EF" w:rsidRPr="002F38E5" w:rsidRDefault="008442EF" w:rsidP="009402F8">
      <w:pPr>
        <w:rPr>
          <w:rFonts w:cstheme="minorHAnsi"/>
          <w:color w:val="000000" w:themeColor="text1"/>
        </w:rPr>
      </w:pPr>
    </w:p>
    <w:p w14:paraId="2616FDD0" w14:textId="77777777" w:rsidR="00913048" w:rsidRPr="002F38E5" w:rsidRDefault="00913048" w:rsidP="0091304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Инерционными цепями содержат инерционные элементы (индуктивности, емкости), способные накапливать или отдавать накопленную электрическую энергию.</w:t>
      </w:r>
    </w:p>
    <w:p w14:paraId="1DDFDE1B" w14:textId="5B13D9B8" w:rsidR="00913048" w:rsidRPr="002F38E5" w:rsidRDefault="00913048" w:rsidP="009402F8">
      <w:pPr>
        <w:rPr>
          <w:rFonts w:cstheme="minorHAnsi"/>
          <w:color w:val="000000" w:themeColor="text1"/>
        </w:rPr>
      </w:pPr>
    </w:p>
    <w:p w14:paraId="746FE3A5" w14:textId="77777777" w:rsidR="00913048" w:rsidRPr="002F38E5" w:rsidRDefault="00913048" w:rsidP="0091304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Цепи с безынерционными элементами нелинейность проявляется и в отношении мгновенных значений тока и напряжения. Поэтому при подаче на элемент, например, синусоидального напряжения, ток в нем будет иметь форму, отличную от синусоиды</w:t>
      </w:r>
    </w:p>
    <w:p w14:paraId="23945AC9" w14:textId="314BFCC7" w:rsidR="00913048" w:rsidRPr="002F38E5" w:rsidRDefault="00913048" w:rsidP="009402F8">
      <w:pPr>
        <w:rPr>
          <w:rFonts w:cstheme="minorHAnsi"/>
          <w:color w:val="000000" w:themeColor="text1"/>
        </w:rPr>
      </w:pPr>
    </w:p>
    <w:p w14:paraId="1F8790C5" w14:textId="77777777" w:rsidR="009E2D04" w:rsidRPr="002F38E5" w:rsidRDefault="009E2D04" w:rsidP="009E2D04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Вольтамперная характеристика (ВАХ) - зависимость тока, протекающего через сопротивление, от напряжения на этом сопротивлении, выраженная графически. ВАХ могут быть линейными и нелинейными.</w:t>
      </w:r>
    </w:p>
    <w:p w14:paraId="4B2D2F97" w14:textId="1083B804" w:rsidR="009E2D04" w:rsidRPr="002F38E5" w:rsidRDefault="009E2D04" w:rsidP="009402F8">
      <w:pPr>
        <w:rPr>
          <w:rFonts w:cstheme="minorHAnsi"/>
          <w:color w:val="000000" w:themeColor="text1"/>
        </w:rPr>
      </w:pPr>
    </w:p>
    <w:p w14:paraId="32F799C8" w14:textId="77777777" w:rsidR="00743703" w:rsidRPr="002F38E5" w:rsidRDefault="00743703" w:rsidP="00743703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Аппроксимация - замена сложных функций приближенными аналитическими выражениями. </w:t>
      </w:r>
    </w:p>
    <w:p w14:paraId="320E4343" w14:textId="77777777" w:rsidR="00923ADB" w:rsidRPr="002F38E5" w:rsidRDefault="00743703" w:rsidP="00743703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Они бывают: </w:t>
      </w:r>
    </w:p>
    <w:p w14:paraId="283738B6" w14:textId="1DB48991" w:rsidR="00743703" w:rsidRPr="002F38E5" w:rsidRDefault="00743703" w:rsidP="00743703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1) Полиномиальной (она выполняется с помощью формулы Тейлора </w:t>
      </w:r>
      <w:r w:rsidRPr="002F38E5">
        <w:rPr>
          <w:rFonts w:cstheme="minorHAnsi"/>
          <w:noProof/>
        </w:rPr>
        <w:t>данном случае должна быть непрерывной, однозначной и абсолютно гладкой</w:t>
      </w:r>
      <w:r w:rsidRPr="002F38E5">
        <w:rPr>
          <w:rFonts w:cstheme="minorHAnsi"/>
        </w:rPr>
        <w:t>);</w:t>
      </w:r>
    </w:p>
    <w:p w14:paraId="338DA313" w14:textId="77777777" w:rsidR="00A665F4" w:rsidRPr="002F38E5" w:rsidRDefault="00A665F4" w:rsidP="00A665F4">
      <w:pPr>
        <w:rPr>
          <w:rFonts w:cstheme="minorHAnsi"/>
        </w:rPr>
      </w:pPr>
      <w:r w:rsidRPr="002F38E5">
        <w:rPr>
          <w:rFonts w:cstheme="minorHAnsi"/>
        </w:rPr>
        <w:t>2) Кусочно-линейная (совокупностью линейных участков вблизи возможных рабочих точек)</w:t>
      </w:r>
    </w:p>
    <w:p w14:paraId="14D93418" w14:textId="5D556D2B" w:rsidR="00B72189" w:rsidRPr="002F38E5" w:rsidRDefault="00B72189" w:rsidP="009402F8">
      <w:pPr>
        <w:rPr>
          <w:rFonts w:cstheme="minorHAnsi"/>
          <w:color w:val="000000" w:themeColor="text1"/>
        </w:rPr>
      </w:pPr>
    </w:p>
    <w:p w14:paraId="7ED0865E" w14:textId="0A615106" w:rsidR="004B7F53" w:rsidRPr="002F38E5" w:rsidRDefault="004B7F53" w:rsidP="004B7F53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Двухполюсник – это часть цепи, имеющей по отношению к оставшейся схеме всего два вывода. При этом не имеет значение, какое электрическое соединение имеет эта схема. Он пассивный, если в заменяемой части цепи нет источника ЭДС.</w:t>
      </w:r>
    </w:p>
    <w:p w14:paraId="526E054E" w14:textId="77777777" w:rsidR="00033267" w:rsidRPr="002F38E5" w:rsidRDefault="00033267" w:rsidP="004B7F53">
      <w:pPr>
        <w:rPr>
          <w:rFonts w:cstheme="minorHAnsi"/>
          <w:noProof/>
          <w:color w:val="000000" w:themeColor="text1"/>
        </w:rPr>
      </w:pPr>
    </w:p>
    <w:p w14:paraId="51D11668" w14:textId="200F69FA" w:rsidR="004B7F53" w:rsidRPr="002F38E5" w:rsidRDefault="00A553E6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b/>
          <w:bCs/>
          <w:color w:val="000000"/>
        </w:rPr>
        <w:t xml:space="preserve">6. Принцип суперпозиции. Методы наложения, взаимности. Методы эквивалентных преобразований. </w:t>
      </w:r>
      <w:r w:rsidRPr="005C054D">
        <w:rPr>
          <w:rFonts w:cstheme="minorHAnsi"/>
          <w:b/>
          <w:bCs/>
          <w:color w:val="000000" w:themeColor="text1"/>
        </w:rPr>
        <w:t xml:space="preserve">Входное сопротивление и входная проводимость. </w:t>
      </w:r>
      <w:r w:rsidRPr="002F38E5">
        <w:rPr>
          <w:rFonts w:cstheme="minorHAnsi"/>
          <w:b/>
          <w:bCs/>
          <w:color w:val="000000"/>
        </w:rPr>
        <w:t>Пример применения метода наложения.</w:t>
      </w:r>
    </w:p>
    <w:p w14:paraId="135A4711" w14:textId="7DA28F01" w:rsidR="00A553E6" w:rsidRPr="002F38E5" w:rsidRDefault="00A553E6" w:rsidP="009402F8">
      <w:pPr>
        <w:rPr>
          <w:rFonts w:cstheme="minorHAnsi"/>
          <w:bCs/>
          <w:color w:val="000000"/>
        </w:rPr>
      </w:pPr>
    </w:p>
    <w:p w14:paraId="60550ABA" w14:textId="54AB9FD0" w:rsidR="00E40B5A" w:rsidRPr="002F38E5" w:rsidRDefault="0092789C" w:rsidP="009402F8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 xml:space="preserve">Принцип суперпозиции – ток, создаваемый любым источником </w:t>
      </w:r>
      <w:r w:rsidR="00C87543" w:rsidRPr="002F38E5">
        <w:rPr>
          <w:rFonts w:cstheme="minorHAnsi"/>
          <w:bCs/>
          <w:color w:val="000000"/>
        </w:rPr>
        <w:t>в любом элементе цепи, не зависит от других источников. Полный ток в любом элементе равен сумме токов, создаваемый всеми источниками по отдельности.</w:t>
      </w:r>
    </w:p>
    <w:p w14:paraId="571EDD9B" w14:textId="5628647D" w:rsidR="00D048EC" w:rsidRPr="002F38E5" w:rsidRDefault="00D048EC" w:rsidP="009402F8">
      <w:pPr>
        <w:rPr>
          <w:rFonts w:cstheme="minorHAnsi"/>
          <w:bCs/>
          <w:color w:val="000000"/>
        </w:rPr>
      </w:pPr>
    </w:p>
    <w:p w14:paraId="66A3FFCD" w14:textId="3DB1F559" w:rsidR="00D048EC" w:rsidRPr="002F38E5" w:rsidRDefault="002244FE" w:rsidP="009402F8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Метод наложения применяется к линейным системам. Суть: токи в ветвях раны алгебраической сумме их составляющих от каждого источника. Таким образом, мы сводим решение одной сложной цепи к нескольким простым (с одним источником).</w:t>
      </w:r>
    </w:p>
    <w:p w14:paraId="6F1E1FEF" w14:textId="71BC1466" w:rsidR="002244FE" w:rsidRPr="002F38E5" w:rsidRDefault="002244FE" w:rsidP="009402F8">
      <w:pPr>
        <w:rPr>
          <w:rFonts w:cstheme="minorHAnsi"/>
          <w:bCs/>
          <w:color w:val="000000"/>
        </w:rPr>
      </w:pPr>
    </w:p>
    <w:p w14:paraId="57678191" w14:textId="6A8D81F8" w:rsidR="002244FE" w:rsidRPr="002F38E5" w:rsidRDefault="002244FE" w:rsidP="009402F8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Пример:</w:t>
      </w:r>
    </w:p>
    <w:p w14:paraId="1A3987AC" w14:textId="2C167FCB" w:rsidR="00672472" w:rsidRPr="002F38E5" w:rsidRDefault="00672472" w:rsidP="009402F8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20345BB" wp14:editId="1C1AC082">
            <wp:extent cx="1771650" cy="1318275"/>
            <wp:effectExtent l="0" t="0" r="0" b="0"/>
            <wp:docPr id="1102108348" name="Рисунок 17" descr="https://sun9-71.userapi.com/c857228/v857228040/a2149/-UUUGdeBa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  <w:r>
        <w:rPr>
          <w:noProof/>
        </w:rPr>
        <w:drawing>
          <wp:inline distT="0" distB="0" distL="0" distR="0" wp14:anchorId="0ADE46E9" wp14:editId="04EE1540">
            <wp:extent cx="1733706" cy="1295400"/>
            <wp:effectExtent l="0" t="0" r="0" b="0"/>
            <wp:docPr id="765992831" name="Рисунок 18" descr="https://sun9-19.userapi.com/c200616/v200616040/2af43/7NQmfUiNs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706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  <w:r>
        <w:rPr>
          <w:noProof/>
        </w:rPr>
        <w:drawing>
          <wp:inline distT="0" distB="0" distL="0" distR="0" wp14:anchorId="0A237DE5" wp14:editId="54D91B31">
            <wp:extent cx="1676400" cy="1262048"/>
            <wp:effectExtent l="0" t="0" r="0" b="0"/>
            <wp:docPr id="1497613962" name="Рисунок 19" descr="https://sun9-62.userapi.com/c858016/v858016040/140e3a/SwpZOr15Qv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26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</w:p>
    <w:p w14:paraId="76314BF6" w14:textId="77777777" w:rsidR="00672472" w:rsidRPr="002F38E5" w:rsidRDefault="00672472" w:rsidP="009402F8">
      <w:pPr>
        <w:rPr>
          <w:rFonts w:cstheme="minorHAnsi"/>
          <w:color w:val="000000" w:themeColor="text1"/>
        </w:rPr>
      </w:pPr>
    </w:p>
    <w:p w14:paraId="02C12C94" w14:textId="3544199D" w:rsidR="00A553E6" w:rsidRPr="002F38E5" w:rsidRDefault="00672472" w:rsidP="009402F8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0FB547" wp14:editId="6CE15F00">
            <wp:extent cx="1800225" cy="1266054"/>
            <wp:effectExtent l="0" t="0" r="0" b="0"/>
            <wp:docPr id="1016075643" name="Рисунок 20" descr="https://sun9-61.userapi.com/c204616/v204616040/2b9c7/wWexq2KlT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26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63E5" w14:textId="6982EF76" w:rsidR="009B097D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33</m:t>
              </m:r>
            </m:sub>
          </m:sSub>
        </m:oMath>
      </m:oMathPara>
    </w:p>
    <w:p w14:paraId="5F298092" w14:textId="3E1A6079" w:rsidR="0088709F" w:rsidRPr="002F38E5" w:rsidRDefault="00797B3A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/>
        </w:rPr>
        <w:t>Если ЭДС, действуя в некоторой ветви схемы, не содержащей других источников, вызывает в другой ветви ток, то принесенная в эту ветвь ЭДС вызовет в первой ветви такой же ток.</w:t>
      </w:r>
    </w:p>
    <w:p w14:paraId="01B9D9BE" w14:textId="3B192064" w:rsidR="00296F4A" w:rsidRPr="002F38E5" w:rsidRDefault="00296F4A" w:rsidP="009402F8">
      <w:pPr>
        <w:rPr>
          <w:rFonts w:cstheme="minorHAnsi"/>
          <w:color w:val="000000" w:themeColor="text1"/>
        </w:rPr>
      </w:pPr>
    </w:p>
    <w:p w14:paraId="0A463998" w14:textId="77777777" w:rsidR="00D019A2" w:rsidRPr="00047B17" w:rsidRDefault="00D019A2" w:rsidP="00D019A2">
      <w:p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Метод эквивалентных преобразований заключается в том, что электрическую цепь или ее часть заменяют более простой по структуре электрической цепью. При этом токи и напряжения в непреобразованной части цепи должны оставаться неизменными, т.е. такими, каким они были до преобразования. В результате преобразований расчет цепи упрощается и часто сводится к элементарным арифметическим операциям.</w:t>
      </w:r>
    </w:p>
    <w:p w14:paraId="431C238E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последовательного соединения</w:t>
      </w:r>
    </w:p>
    <w:p w14:paraId="298CE64A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параллельного соединения.</w:t>
      </w:r>
    </w:p>
    <w:p w14:paraId="1D6B6759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параллельного соединения ветвей с источниками ЭДС</w:t>
      </w:r>
    </w:p>
    <w:p w14:paraId="3C68793B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смешанного соединения резисторов</w:t>
      </w:r>
    </w:p>
    <w:p w14:paraId="0EFF933F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смешанного соединения с источниками электрической энергии</w:t>
      </w:r>
    </w:p>
    <w:p w14:paraId="7DC07DF2" w14:textId="77777777" w:rsidR="00D019A2" w:rsidRPr="00047B17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звезды и треугольника сопротивлений</w:t>
      </w:r>
    </w:p>
    <w:p w14:paraId="5CACB79B" w14:textId="77777777" w:rsidR="00D019A2" w:rsidRDefault="00D019A2" w:rsidP="00D019A2">
      <w:pPr>
        <w:numPr>
          <w:ilvl w:val="0"/>
          <w:numId w:val="15"/>
        </w:num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Преобразование ЭДС с сопротивлением в источник тока с проводимостью</w:t>
      </w:r>
    </w:p>
    <w:p w14:paraId="690C978A" w14:textId="77777777" w:rsidR="00D019A2" w:rsidRPr="00047B17" w:rsidRDefault="00D019A2" w:rsidP="00D019A2">
      <w:pPr>
        <w:rPr>
          <w:rFonts w:cstheme="minorHAnsi"/>
          <w:color w:val="000000"/>
        </w:rPr>
      </w:pPr>
      <w:r w:rsidRPr="00047B17">
        <w:rPr>
          <w:rFonts w:cstheme="minorHAnsi"/>
          <w:color w:val="000000"/>
        </w:rPr>
        <w:t>Входное сопротивление ветви – отношение напряжения к току в этой ветви. Проводимость – обратная сопротивлению величина.</w:t>
      </w:r>
    </w:p>
    <w:p w14:paraId="4DFC6F3C" w14:textId="5E127C31" w:rsidR="00066695" w:rsidRPr="002F38E5" w:rsidRDefault="00905C1C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Пример:</w:t>
      </w:r>
    </w:p>
    <w:p w14:paraId="460BDF55" w14:textId="50839599" w:rsidR="00ED7F6D" w:rsidRPr="002F38E5" w:rsidRDefault="00ED7F6D" w:rsidP="009402F8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6517476" wp14:editId="19679CD5">
            <wp:extent cx="1809750" cy="1458192"/>
            <wp:effectExtent l="0" t="0" r="0" b="8890"/>
            <wp:docPr id="1376006967" name="Рисунок 21" descr="https://sun9-36.userapi.com/c857628/v857628040/140172/m6eoD0hex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45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  <w:r>
        <w:rPr>
          <w:noProof/>
        </w:rPr>
        <w:drawing>
          <wp:inline distT="0" distB="0" distL="0" distR="0" wp14:anchorId="5FFA6DEF" wp14:editId="08A4B633">
            <wp:extent cx="1619250" cy="1454466"/>
            <wp:effectExtent l="0" t="0" r="0" b="0"/>
            <wp:docPr id="268298305" name="Рисунок 22" descr="https://sun9-11.userapi.com/c855032/v855032040/1abfa3/r6qWMWUla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45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  <w:r>
        <w:rPr>
          <w:noProof/>
        </w:rPr>
        <w:drawing>
          <wp:inline distT="0" distB="0" distL="0" distR="0" wp14:anchorId="22A8A536" wp14:editId="7946353E">
            <wp:extent cx="1695450" cy="1450896"/>
            <wp:effectExtent l="0" t="0" r="0" b="0"/>
            <wp:docPr id="1713744164" name="Рисунок 23" descr="https://sun9-66.userapi.com/c853628/v853628040/1b2662/reB6-_eLS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5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color w:val="000000" w:themeColor="text1"/>
        </w:rPr>
        <w:t xml:space="preserve">  </w:t>
      </w:r>
    </w:p>
    <w:p w14:paraId="630EE0A0" w14:textId="77777777" w:rsidR="00ED7F6D" w:rsidRPr="002F38E5" w:rsidRDefault="00ED7F6D" w:rsidP="009402F8">
      <w:pPr>
        <w:rPr>
          <w:rFonts w:cstheme="minorHAnsi"/>
          <w:color w:val="000000" w:themeColor="text1"/>
        </w:rPr>
      </w:pPr>
    </w:p>
    <w:p w14:paraId="3FCDBA70" w14:textId="00B542B9" w:rsidR="00C53A11" w:rsidRPr="002F38E5" w:rsidRDefault="00ED7F6D" w:rsidP="009402F8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EEC256" wp14:editId="609BD55E">
            <wp:extent cx="1818702" cy="1590675"/>
            <wp:effectExtent l="0" t="0" r="0" b="0"/>
            <wp:docPr id="1127907931" name="Рисунок 24" descr="https://sun9-70.userapi.com/c857232/v857232040/9d1b6/IPMUyQKjg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702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6ABB" w14:textId="3076AC2F" w:rsidR="000F312B" w:rsidRPr="002F38E5" w:rsidRDefault="000F312B" w:rsidP="009402F8">
      <w:pPr>
        <w:rPr>
          <w:rFonts w:cstheme="minorHAnsi"/>
          <w:color w:val="000000" w:themeColor="text1"/>
        </w:rPr>
      </w:pPr>
    </w:p>
    <w:p w14:paraId="6D0B99A5" w14:textId="60885376" w:rsidR="00E15BE7" w:rsidRPr="002F38E5" w:rsidRDefault="000C4D3D" w:rsidP="009402F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13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23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31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32</m:t>
                      </m:r>
                    </m:sub>
                  </m:s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color w:val="000000" w:themeColor="text1"/>
                        </w:rPr>
                        <m:t>33</m:t>
                      </m:r>
                    </m:sub>
                  </m:sSub>
                </m:e>
              </m:eqArr>
            </m:e>
          </m:d>
        </m:oMath>
      </m:oMathPara>
    </w:p>
    <w:p w14:paraId="498E25A9" w14:textId="1E96448D" w:rsidR="00E7022E" w:rsidRPr="002F38E5" w:rsidRDefault="000C4D3D" w:rsidP="009402F8">
      <w:pPr>
        <w:rPr>
          <w:rFonts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R3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d>
            <m:d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31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32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33</m:t>
                  </m:r>
                </m:sub>
              </m:sSub>
            </m:e>
          </m:d>
          <m:r>
            <w:rPr>
              <w:rFonts w:ascii="Cambria Math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</m:oMath>
      </m:oMathPara>
    </w:p>
    <w:p w14:paraId="64F6CF38" w14:textId="77777777" w:rsidR="000002A2" w:rsidRPr="002F38E5" w:rsidRDefault="000002A2" w:rsidP="000002A2">
      <w:pPr>
        <w:rPr>
          <w:rFonts w:cstheme="minorHAnsi"/>
          <w:b/>
          <w:bCs/>
          <w:color w:val="000000"/>
        </w:rPr>
      </w:pPr>
      <w:r w:rsidRPr="002F38E5">
        <w:rPr>
          <w:rFonts w:cstheme="minorHAnsi"/>
          <w:b/>
          <w:bCs/>
          <w:color w:val="000000"/>
        </w:rPr>
        <w:t>7.Активные двухполюсники. Метод эквивалентного источника тока и источника напряжения. Электрическая мощность и энергия постоянного тока. Энергетический баланс схемы. Пример расчета энергетического баланса.</w:t>
      </w:r>
    </w:p>
    <w:p w14:paraId="45B933BC" w14:textId="29B63313" w:rsidR="000002A2" w:rsidRPr="002F38E5" w:rsidRDefault="000002A2" w:rsidP="009402F8">
      <w:pPr>
        <w:rPr>
          <w:rFonts w:cstheme="minorHAnsi"/>
          <w:color w:val="000000" w:themeColor="text1"/>
        </w:rPr>
      </w:pPr>
    </w:p>
    <w:p w14:paraId="440B894E" w14:textId="77777777" w:rsidR="00837C25" w:rsidRPr="002F38E5" w:rsidRDefault="00837C25" w:rsidP="00837C25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Двухполюсник - часть электрической цепи любой сложности и произвольной конфигурации, выделенная относительно двух зажимов (двух полюсов).</w:t>
      </w:r>
    </w:p>
    <w:p w14:paraId="4DD21972" w14:textId="77777777" w:rsidR="00B76115" w:rsidRPr="002F38E5" w:rsidRDefault="00B76115" w:rsidP="009402F8">
      <w:pPr>
        <w:rPr>
          <w:rFonts w:cstheme="minorHAnsi"/>
          <w:color w:val="000000" w:themeColor="text1"/>
        </w:rPr>
      </w:pPr>
    </w:p>
    <w:p w14:paraId="7030D082" w14:textId="77777777" w:rsidR="00837C25" w:rsidRPr="002F38E5" w:rsidRDefault="00837C25" w:rsidP="00837C25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>Если в схеме двухполюсника имеются не скомпенсированные источники, он называется активным.</w:t>
      </w:r>
      <w:r w:rsidRPr="002F38E5">
        <w:rPr>
          <w:rFonts w:cstheme="minorHAnsi"/>
        </w:rPr>
        <w:t xml:space="preserve"> </w:t>
      </w:r>
      <w:r w:rsidRPr="002F38E5">
        <w:rPr>
          <w:rFonts w:eastAsia="Times New Roman" w:cstheme="minorHAnsi"/>
          <w:color w:val="000000" w:themeColor="text1"/>
        </w:rPr>
        <w:t>Активный двухполюсник ведет себя как генератор. Находящиеся внутри него не скомпенсированные источники отдают энергию во внешнюю цепь.</w:t>
      </w:r>
    </w:p>
    <w:p w14:paraId="1BBC0F54" w14:textId="77777777" w:rsidR="00837C25" w:rsidRPr="002F38E5" w:rsidRDefault="00837C25" w:rsidP="00837C25">
      <w:pPr>
        <w:rPr>
          <w:rFonts w:eastAsia="Times New Roman" w:cstheme="minorHAnsi"/>
          <w:color w:val="000000" w:themeColor="text1"/>
        </w:rPr>
      </w:pPr>
    </w:p>
    <w:p w14:paraId="18A4C5FC" w14:textId="77777777" w:rsidR="00837C25" w:rsidRPr="002F38E5" w:rsidRDefault="00837C25" w:rsidP="00837C25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 xml:space="preserve">Теорема об активном двухполюснике: </w:t>
      </w:r>
    </w:p>
    <w:p w14:paraId="044C1E6E" w14:textId="77777777" w:rsidR="00837C25" w:rsidRPr="002F38E5" w:rsidRDefault="00837C25" w:rsidP="00837C25">
      <w:pPr>
        <w:rPr>
          <w:rFonts w:eastAsia="Times New Roman" w:cstheme="minorHAnsi"/>
          <w:color w:val="000000" w:themeColor="text1"/>
        </w:rPr>
      </w:pPr>
      <w:r w:rsidRPr="002F38E5">
        <w:rPr>
          <w:rFonts w:eastAsia="Times New Roman" w:cstheme="minorHAnsi"/>
          <w:color w:val="000000" w:themeColor="text1"/>
        </w:rPr>
        <w:t xml:space="preserve">Любой активный двухполюсник может быть заменен эквивалентным генератором, ЭДС которого </w:t>
      </w:r>
      <m:oMath>
        <m:sSub>
          <m:sSubPr>
            <m:ctrlPr>
              <w:rPr>
                <w:rFonts w:ascii="Cambria Math" w:eastAsia="Times New Roman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 w:cstheme="minorHAnsi"/>
                <w:color w:val="000000" w:themeColor="text1"/>
              </w:rPr>
              <m:t>Е</m:t>
            </m:r>
          </m:e>
          <m:sub>
            <m:r>
              <w:rPr>
                <w:rFonts w:ascii="Cambria Math" w:eastAsia="Times New Roman" w:hAnsi="Cambria Math" w:cstheme="minorHAnsi"/>
                <w:color w:val="000000" w:themeColor="text1"/>
              </w:rPr>
              <m:t>Э</m:t>
            </m:r>
          </m:sub>
        </m:sSub>
      </m:oMath>
      <w:r w:rsidRPr="002F38E5">
        <w:rPr>
          <w:rFonts w:eastAsia="Times New Roman" w:cstheme="minorHAnsi"/>
          <w:color w:val="000000" w:themeColor="text1"/>
        </w:rPr>
        <w:t xml:space="preserve"> равна напряжению холостого хода двухполюсника, а внутреннее сопротивление </w:t>
      </w:r>
      <m:oMath>
        <m:sSub>
          <m:sSubPr>
            <m:ctrlPr>
              <w:rPr>
                <w:rFonts w:ascii="Cambria Math" w:eastAsia="Times New Roman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="Times New Roman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="Times New Roman" w:hAnsi="Cambria Math" w:cstheme="minorHAnsi"/>
                <w:color w:val="000000" w:themeColor="text1"/>
              </w:rPr>
              <m:t>Э</m:t>
            </m:r>
          </m:sub>
        </m:sSub>
      </m:oMath>
      <w:r w:rsidRPr="002F38E5">
        <w:rPr>
          <w:rFonts w:eastAsia="Times New Roman" w:cstheme="minorHAnsi"/>
          <w:color w:val="000000" w:themeColor="text1"/>
        </w:rPr>
        <w:t xml:space="preserve"> напряжению холостого хода, деленному на ток короткого замыкания.</w:t>
      </w:r>
    </w:p>
    <w:p w14:paraId="149CF885" w14:textId="5BD98593" w:rsidR="000002A2" w:rsidRPr="002F38E5" w:rsidRDefault="000002A2" w:rsidP="009402F8">
      <w:pPr>
        <w:rPr>
          <w:rFonts w:cstheme="minorHAnsi"/>
          <w:color w:val="000000" w:themeColor="text1"/>
        </w:rPr>
      </w:pPr>
    </w:p>
    <w:p w14:paraId="33E4D33C" w14:textId="3B797A40" w:rsidR="00BB563D" w:rsidRPr="002F38E5" w:rsidRDefault="00010B3C" w:rsidP="00010B3C">
      <w:p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Теорема Тевенина</w:t>
      </w:r>
      <w:r w:rsidR="00BB563D" w:rsidRPr="002F38E5">
        <w:rPr>
          <w:rFonts w:cstheme="minorHAnsi"/>
          <w:color w:val="000000"/>
        </w:rPr>
        <w:t xml:space="preserve"> (Эквивалентного источника напряжения)</w:t>
      </w:r>
      <w:r w:rsidRPr="002F38E5">
        <w:rPr>
          <w:rFonts w:cstheme="minorHAnsi"/>
          <w:color w:val="000000"/>
        </w:rPr>
        <w:t xml:space="preserve">. По отношению к выбранной ветви оставшаяся часть цепи может быть выбрана в виде эквивалентного источника напряжения с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</w:rPr>
              <m:t>Е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 и внутренним сопротивлением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lang w:val="en-US"/>
              </w:rPr>
              <m:t>R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, причём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lang w:val="en-US"/>
              </w:rPr>
              <m:t>E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 равно </w:t>
      </w:r>
      <m:oMath>
        <m:r>
          <w:rPr>
            <w:rFonts w:ascii="Cambria Math" w:hAnsi="Cambria Math" w:cstheme="minorHAnsi"/>
            <w:color w:val="000000"/>
            <w:lang w:val="en-US"/>
          </w:rPr>
          <m:t>E</m:t>
        </m:r>
      </m:oMath>
      <w:r w:rsidRPr="002F38E5">
        <w:rPr>
          <w:rFonts w:cstheme="minorHAnsi"/>
          <w:color w:val="000000"/>
        </w:rPr>
        <w:t xml:space="preserve"> холостого хода. </w:t>
      </w:r>
    </w:p>
    <w:p w14:paraId="35EA14E8" w14:textId="07939147" w:rsidR="00837C25" w:rsidRPr="002F38E5" w:rsidRDefault="00010B3C" w:rsidP="006E68E0">
      <w:p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Теорема Нортона</w:t>
      </w:r>
      <w:r w:rsidR="00BB563D" w:rsidRPr="002F38E5">
        <w:rPr>
          <w:rFonts w:cstheme="minorHAnsi"/>
          <w:color w:val="000000"/>
        </w:rPr>
        <w:t xml:space="preserve"> (Эквивалентного источника тока)</w:t>
      </w:r>
      <w:r w:rsidRPr="002F38E5">
        <w:rPr>
          <w:rFonts w:cstheme="minorHAnsi"/>
          <w:color w:val="000000"/>
        </w:rPr>
        <w:t xml:space="preserve">. По отношению к зажимам произвольно выбранной ветви, вся остальная активная цепь может быть представлена в виде эквивалентного источника тока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lang w:val="en-US"/>
              </w:rPr>
              <m:t>J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 и входной проводимости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  <w:lang w:val="en-US"/>
              </w:rPr>
              <m:t>G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, при этом </w:t>
      </w:r>
      <m:oMath>
        <m:sSub>
          <m:sSubPr>
            <m:ctrlPr>
              <w:rPr>
                <w:rFonts w:ascii="Cambria Math" w:hAnsi="Cambria Math" w:cstheme="minorHAnsi"/>
                <w:i/>
                <w:color w:val="000000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</w:rPr>
              <m:t>J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0</m:t>
            </m:r>
          </m:sub>
        </m:sSub>
      </m:oMath>
      <w:r w:rsidRPr="002F38E5">
        <w:rPr>
          <w:rFonts w:cstheme="minorHAnsi"/>
          <w:color w:val="000000"/>
        </w:rPr>
        <w:t xml:space="preserve"> находят путём короткого замыкания.</w:t>
      </w:r>
    </w:p>
    <w:p w14:paraId="5B53EAAA" w14:textId="77777777" w:rsidR="00CE053B" w:rsidRPr="002F38E5" w:rsidRDefault="00CE053B" w:rsidP="00CE053B">
      <w:pPr>
        <w:rPr>
          <w:rFonts w:cstheme="minorHAnsi"/>
          <w:color w:val="000000"/>
        </w:rPr>
      </w:pPr>
      <w:r w:rsidRPr="002F38E5">
        <w:rPr>
          <w:rFonts w:cstheme="minorHAnsi"/>
          <w:bCs/>
          <w:color w:val="000000"/>
        </w:rPr>
        <w:t>Электрическая энергия</w:t>
      </w:r>
      <w:r w:rsidRPr="002F38E5">
        <w:rPr>
          <w:rFonts w:cstheme="minorHAnsi"/>
          <w:color w:val="000000"/>
        </w:rPr>
        <w:t> — это способность электромаг</w:t>
      </w:r>
      <w:r w:rsidRPr="002F38E5">
        <w:rPr>
          <w:rFonts w:cstheme="minorHAnsi"/>
          <w:color w:val="000000"/>
        </w:rPr>
        <w:softHyphen/>
        <w:t>нитного поля производить работу, преобразовываясь в другие виды энергии.</w:t>
      </w:r>
    </w:p>
    <w:p w14:paraId="43390FA8" w14:textId="52B90215" w:rsidR="006E68E0" w:rsidRPr="002F38E5" w:rsidRDefault="00CE053B" w:rsidP="006E68E0">
      <w:p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bCs/>
          <w:color w:val="000000"/>
        </w:rPr>
        <w:t>Электрическая мощность</w:t>
      </w:r>
      <w:r w:rsidRPr="002F38E5">
        <w:rPr>
          <w:rFonts w:cstheme="minorHAnsi"/>
          <w:i/>
          <w:iCs/>
          <w:color w:val="000000"/>
        </w:rPr>
        <w:t> </w:t>
      </w:r>
      <w:r w:rsidRPr="002F38E5">
        <w:rPr>
          <w:rFonts w:cstheme="minorHAnsi"/>
          <w:color w:val="000000"/>
        </w:rPr>
        <w:t>— это работа по перемещению электрических зарядов в единицу времени.</w:t>
      </w:r>
    </w:p>
    <w:p w14:paraId="1890BD12" w14:textId="0A60A646" w:rsidR="0038284F" w:rsidRPr="002F38E5" w:rsidRDefault="0038284F" w:rsidP="006E68E0">
      <w:pPr>
        <w:spacing w:after="160" w:line="259" w:lineRule="auto"/>
        <w:rPr>
          <w:rFonts w:cstheme="minorHAnsi"/>
          <w:color w:val="000000"/>
        </w:rPr>
      </w:pPr>
      <w:r w:rsidRPr="002F38E5">
        <w:rPr>
          <w:rFonts w:cstheme="minorHAnsi"/>
          <w:color w:val="000000"/>
        </w:rPr>
        <w:t>Пример:</w:t>
      </w:r>
    </w:p>
    <w:p w14:paraId="38D7710B" w14:textId="5F1BCE9C" w:rsidR="0038284F" w:rsidRPr="002F38E5" w:rsidRDefault="0038284F" w:rsidP="0038284F">
      <w:pPr>
        <w:spacing w:after="160" w:line="259" w:lineRule="auto"/>
        <w:jc w:val="center"/>
        <w:rPr>
          <w:rFonts w:cstheme="minorHAnsi"/>
          <w:color w:val="000000"/>
        </w:rPr>
      </w:pPr>
      <w:r>
        <w:rPr>
          <w:noProof/>
        </w:rPr>
        <w:lastRenderedPageBreak/>
        <w:drawing>
          <wp:inline distT="0" distB="0" distL="0" distR="0" wp14:anchorId="61734EAA" wp14:editId="1D4B1E34">
            <wp:extent cx="2628900" cy="2047738"/>
            <wp:effectExtent l="0" t="0" r="0" b="0"/>
            <wp:docPr id="1993499190" name="Рисунок 41" descr="https://sun9-65.userapi.com/c857732/v857732412/13a867/YxjZ_ozoW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04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4F7A" w14:textId="77777777" w:rsidR="008F6B81" w:rsidRPr="002F38E5" w:rsidRDefault="008F6B81" w:rsidP="008F6B81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Уравнение энергетического баланса:</w:t>
      </w:r>
    </w:p>
    <w:p w14:paraId="23C3D40E" w14:textId="295D832C" w:rsidR="0038284F" w:rsidRPr="002F38E5" w:rsidRDefault="000C4D3D" w:rsidP="0038284F">
      <w:pPr>
        <w:spacing w:after="160" w:line="259" w:lineRule="auto"/>
        <w:rPr>
          <w:rFonts w:eastAsiaTheme="minorEastAsia" w:cstheme="minorHAnsi"/>
          <w:color w:val="00000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color w:val="000000"/>
                </w:rPr>
                <m:t>расс</m:t>
              </m:r>
            </m:sub>
          </m:sSub>
          <m:r>
            <w:rPr>
              <w:rFonts w:ascii="Cambria Math" w:hAnsi="Cambria Math" w:cstheme="minorHAnsi"/>
              <w:color w:val="000000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color w:val="000000"/>
                </w:rPr>
                <m:t>ист</m:t>
              </m:r>
            </m:sub>
          </m:sSub>
        </m:oMath>
      </m:oMathPara>
    </w:p>
    <w:p w14:paraId="037DF101" w14:textId="719CA757" w:rsidR="00CA1544" w:rsidRPr="002F38E5" w:rsidRDefault="000C4D3D" w:rsidP="0038284F">
      <w:pPr>
        <w:spacing w:after="160" w:line="259" w:lineRule="auto"/>
        <w:rPr>
          <w:rFonts w:eastAsiaTheme="minorEastAsia" w:cstheme="minorHAnsi"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расс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eastAsiaTheme="minorEastAsia" w:hAnsi="Cambria Math" w:cstheme="minorHAnsi"/>
                          <w:color w:val="000000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/>
                        </w:rPr>
                        <m:t>i</m:t>
                      </m:r>
                    </m:sub>
                  </m:sSub>
                </m:den>
              </m:f>
            </m:e>
          </m:nary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naryPr>
            <m:sub/>
            <m:sup/>
            <m:e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color w:val="000000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</m:sSub>
            </m:e>
          </m:nary>
        </m:oMath>
      </m:oMathPara>
    </w:p>
    <w:p w14:paraId="4752C7B0" w14:textId="1A87C2A6" w:rsidR="00CA1544" w:rsidRPr="002F38E5" w:rsidRDefault="000C4D3D" w:rsidP="0038284F">
      <w:pPr>
        <w:spacing w:after="160" w:line="259" w:lineRule="auto"/>
        <w:rPr>
          <w:rFonts w:eastAsiaTheme="minorEastAsia" w:cstheme="minorHAnsi"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ист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i</m:t>
                  </m:r>
                </m:sub>
              </m:sSub>
            </m:e>
          </m:nary>
        </m:oMath>
      </m:oMathPara>
    </w:p>
    <w:p w14:paraId="654329A7" w14:textId="3C1E779C" w:rsidR="00F81A94" w:rsidRPr="002F38E5" w:rsidRDefault="000C4D3D" w:rsidP="0038284F">
      <w:pPr>
        <w:spacing w:after="160" w:line="259" w:lineRule="auto"/>
        <w:rPr>
          <w:rFonts w:eastAsiaTheme="minorEastAsia" w:cstheme="minorHAnsi"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расс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sSubSup>
            <m:sSubSup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Sup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p>
          </m:sSubSup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+</m:t>
          </m:r>
          <m:sSubSup>
            <m:sSubSup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Sup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p>
          </m:sSubSup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+</m:t>
          </m:r>
          <m:sSubSup>
            <m:sSubSup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Sup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3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p>
          </m:sSubSup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3</m:t>
              </m:r>
            </m:sub>
          </m:sSub>
        </m:oMath>
      </m:oMathPara>
    </w:p>
    <w:p w14:paraId="77DF7D60" w14:textId="628077C2" w:rsidR="00FC4556" w:rsidRPr="002F38E5" w:rsidRDefault="000C4D3D" w:rsidP="0038284F">
      <w:pPr>
        <w:spacing w:after="160" w:line="259" w:lineRule="auto"/>
        <w:rPr>
          <w:rFonts w:eastAsiaTheme="minorEastAsia" w:cstheme="minorHAnsi"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ист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-</m:t>
              </m:r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1</m:t>
                  </m:r>
                </m:sub>
              </m:sSub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-</m:t>
              </m:r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2</m:t>
                  </m:r>
                </m:sub>
              </m:sSub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  <w:lang w:val="en-US"/>
                </w:rPr>
                <m:t>U</m:t>
              </m:r>
            </m:e>
            <m: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 w:cstheme="minorHAnsi"/>
              <w:color w:val="000000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/>
                </w:rPr>
                <m:t>3</m:t>
              </m:r>
            </m:sub>
          </m:sSub>
        </m:oMath>
      </m:oMathPara>
    </w:p>
    <w:p w14:paraId="4945848F" w14:textId="77777777" w:rsidR="00F066BE" w:rsidRPr="002F38E5" w:rsidRDefault="00DD53BC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 xml:space="preserve">8. Метод узловых потенциалов для цепи постоянного тока. </w:t>
      </w:r>
      <w:bookmarkStart w:id="7" w:name="OLE_LINK9"/>
      <w:bookmarkStart w:id="8" w:name="OLE_LINK10"/>
      <w:r w:rsidRPr="002F38E5">
        <w:rPr>
          <w:rFonts w:cstheme="minorHAnsi"/>
          <w:b/>
          <w:color w:val="000000" w:themeColor="text1"/>
        </w:rPr>
        <w:t>Правила составления уравнений.</w:t>
      </w:r>
      <w:bookmarkEnd w:id="7"/>
      <w:bookmarkEnd w:id="8"/>
      <w:r w:rsidRPr="002F38E5">
        <w:rPr>
          <w:rFonts w:cstheme="minorHAnsi"/>
          <w:b/>
          <w:color w:val="000000" w:themeColor="text1"/>
        </w:rPr>
        <w:t xml:space="preserve"> </w:t>
      </w:r>
      <w:bookmarkStart w:id="9" w:name="OLE_LINK5"/>
      <w:bookmarkStart w:id="10" w:name="OLE_LINK6"/>
      <w:bookmarkStart w:id="11" w:name="OLE_LINK13"/>
      <w:r w:rsidRPr="002F38E5">
        <w:rPr>
          <w:rFonts w:cstheme="minorHAnsi"/>
          <w:b/>
          <w:color w:val="FF0000"/>
        </w:rPr>
        <w:t>Преобразование ветвей с нулевым сопротивлением</w:t>
      </w:r>
      <w:bookmarkEnd w:id="9"/>
      <w:bookmarkEnd w:id="10"/>
      <w:bookmarkEnd w:id="11"/>
      <w:r w:rsidRPr="002F38E5">
        <w:rPr>
          <w:rFonts w:cstheme="minorHAnsi"/>
          <w:b/>
          <w:color w:val="000000" w:themeColor="text1"/>
        </w:rPr>
        <w:t>. Пример применения метода узловых потенциалов.</w:t>
      </w:r>
    </w:p>
    <w:p w14:paraId="0AFB2B75" w14:textId="77777777" w:rsidR="008E1C69" w:rsidRPr="002F38E5" w:rsidRDefault="008E1C69" w:rsidP="009402F8">
      <w:pPr>
        <w:rPr>
          <w:rFonts w:cstheme="minorHAnsi"/>
          <w:color w:val="000000" w:themeColor="text1"/>
        </w:rPr>
      </w:pPr>
    </w:p>
    <w:p w14:paraId="60BEE23F" w14:textId="77777777" w:rsidR="008E1C69" w:rsidRPr="002F38E5" w:rsidRDefault="00747532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Метод узловых потенциалов</w:t>
      </w:r>
      <w:r w:rsidRPr="002F38E5">
        <w:rPr>
          <w:rFonts w:cstheme="minorHAnsi"/>
          <w:color w:val="000000" w:themeColor="text1"/>
        </w:rPr>
        <w:t xml:space="preserve"> – один из методов анализа электрической цепи, который целесообразно использовать, когда количество узлов в цепи меньше или равно числу независимых контуров. </w:t>
      </w:r>
      <w:r w:rsidR="005C4C76" w:rsidRPr="002F38E5">
        <w:rPr>
          <w:rFonts w:cstheme="minorHAnsi"/>
          <w:color w:val="000000" w:themeColor="text1"/>
        </w:rPr>
        <w:t>Данный метод основан на составлении уравнений по первому закону Кирхгофа.</w:t>
      </w:r>
    </w:p>
    <w:p w14:paraId="15FA7450" w14:textId="77777777" w:rsidR="00CF7878" w:rsidRPr="002F38E5" w:rsidRDefault="00CF7878" w:rsidP="009402F8">
      <w:pPr>
        <w:rPr>
          <w:rFonts w:cstheme="minorHAnsi"/>
          <w:color w:val="000000" w:themeColor="text1"/>
        </w:rPr>
      </w:pPr>
    </w:p>
    <w:p w14:paraId="444CEA58" w14:textId="77777777" w:rsidR="008301F7" w:rsidRPr="002F38E5" w:rsidRDefault="008301F7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Правила составления уравнений.</w:t>
      </w:r>
    </w:p>
    <w:p w14:paraId="55C6FE2B" w14:textId="77777777" w:rsidR="003F3184" w:rsidRPr="002F38E5" w:rsidRDefault="00CF7878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Ток в каждой ветви выразить через потенциалы узлов на зажимах ветви, ЭДС и сопротивления данной ветви. Следует помнить, что ток течет от точки с более высоким потенциалом к точке с более низким потенциалом. Если направление ЭДС совпадает с направлением предполагаемого тока, то такая ЭДС записывается со знаком «+», а если противоположно, то со знаком (-).</w:t>
      </w:r>
      <w:r w:rsidR="008301F7" w:rsidRPr="002F38E5">
        <w:rPr>
          <w:rFonts w:cstheme="minorHAnsi"/>
          <w:color w:val="000000" w:themeColor="text1"/>
        </w:rPr>
        <w:t xml:space="preserve"> </w:t>
      </w:r>
      <w:r w:rsidR="005C4C76" w:rsidRPr="002F38E5">
        <w:rPr>
          <w:rFonts w:cstheme="minorHAnsi"/>
          <w:color w:val="000000" w:themeColor="text1"/>
        </w:rPr>
        <w:t>При этом, потенциал одного из узлов цепи принимается равным нулю, что позволяет сократить число уравнений до n-1.</w:t>
      </w:r>
    </w:p>
    <w:p w14:paraId="4E11AD68" w14:textId="77777777" w:rsidR="005401E4" w:rsidRPr="002F38E5" w:rsidRDefault="005401E4" w:rsidP="009402F8">
      <w:pPr>
        <w:rPr>
          <w:rFonts w:cstheme="minorHAnsi"/>
          <w:color w:val="000000" w:themeColor="text1"/>
        </w:rPr>
      </w:pPr>
    </w:p>
    <w:p w14:paraId="17365D4E" w14:textId="7826CF8C" w:rsidR="00FB1691" w:rsidRPr="002F38E5" w:rsidRDefault="00FB1691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Преобразование ветвей с нулевым сопротивлением.</w:t>
      </w:r>
    </w:p>
    <w:p w14:paraId="1BA629BE" w14:textId="2B64E57A" w:rsidR="00FB1691" w:rsidRPr="002F38E5" w:rsidRDefault="000166FF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Пусто</w:t>
      </w:r>
    </w:p>
    <w:p w14:paraId="159FF75F" w14:textId="77777777" w:rsidR="000166FF" w:rsidRPr="002F38E5" w:rsidRDefault="000166FF" w:rsidP="009402F8">
      <w:pPr>
        <w:rPr>
          <w:rFonts w:cstheme="minorHAnsi"/>
          <w:color w:val="000000" w:themeColor="text1"/>
        </w:rPr>
      </w:pPr>
    </w:p>
    <w:p w14:paraId="509C1E89" w14:textId="77777777" w:rsidR="00AD1FDA" w:rsidRPr="002F38E5" w:rsidRDefault="0093735C" w:rsidP="009402F8">
      <w:pPr>
        <w:rPr>
          <w:rFonts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Пример:</w:t>
      </w:r>
    </w:p>
    <w:p w14:paraId="104C56AC" w14:textId="77777777" w:rsidR="0093735C" w:rsidRPr="002F38E5" w:rsidRDefault="0093735C" w:rsidP="009402F8">
      <w:pPr>
        <w:rPr>
          <w:rFonts w:cstheme="minorHAnsi"/>
          <w:color w:val="000000" w:themeColor="text1"/>
        </w:rPr>
      </w:pPr>
    </w:p>
    <w:p w14:paraId="5BA5C359" w14:textId="39962382" w:rsidR="00C677F6" w:rsidRPr="002F38E5" w:rsidRDefault="00CF4411" w:rsidP="009402F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Определить значения и направления токов в ветвях методом узловых потенциалов для цепи ниже, если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E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1</m:t>
            </m:r>
          </m:sub>
        </m:sSub>
      </m:oMath>
      <w:r w:rsidRPr="002F38E5">
        <w:rPr>
          <w:rFonts w:cstheme="minorHAnsi"/>
          <w:color w:val="000000" w:themeColor="text1"/>
        </w:rPr>
        <w:t xml:space="preserve">=108 В; </w:t>
      </w:r>
      <w:bookmarkStart w:id="12" w:name="OLE_LINK11"/>
      <w:bookmarkStart w:id="13" w:name="OLE_LINK12"/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Е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2</m:t>
            </m:r>
          </m:sub>
        </m:sSub>
      </m:oMath>
      <w:bookmarkEnd w:id="12"/>
      <w:bookmarkEnd w:id="13"/>
      <w:r w:rsidRPr="002F38E5">
        <w:rPr>
          <w:rFonts w:cstheme="minorHAnsi"/>
          <w:color w:val="000000" w:themeColor="text1"/>
        </w:rPr>
        <w:t xml:space="preserve">=90 В;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1</m:t>
            </m:r>
          </m:sub>
        </m:sSub>
      </m:oMath>
      <w:r w:rsidRPr="002F38E5">
        <w:rPr>
          <w:rFonts w:cstheme="minorHAnsi"/>
          <w:color w:val="000000" w:themeColor="text1"/>
        </w:rPr>
        <w:t>=</w:t>
      </w:r>
      <w:r w:rsidR="00432899" w:rsidRPr="002F38E5">
        <w:rPr>
          <w:rFonts w:cstheme="minorHAnsi"/>
          <w:color w:val="000000" w:themeColor="text1"/>
        </w:rPr>
        <w:t>30</w:t>
      </w:r>
      <w:r w:rsidRPr="002F38E5">
        <w:rPr>
          <w:rFonts w:cstheme="minorHAnsi"/>
          <w:color w:val="000000" w:themeColor="text1"/>
        </w:rPr>
        <w:t xml:space="preserve"> Ом;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2</m:t>
            </m:r>
          </m:sub>
        </m:sSub>
      </m:oMath>
      <w:r w:rsidRPr="002F38E5">
        <w:rPr>
          <w:rFonts w:cstheme="minorHAnsi"/>
          <w:color w:val="000000" w:themeColor="text1"/>
        </w:rPr>
        <w:t>=</w:t>
      </w:r>
      <w:r w:rsidR="00432899" w:rsidRPr="002F38E5">
        <w:rPr>
          <w:rFonts w:cstheme="minorHAnsi"/>
          <w:color w:val="000000" w:themeColor="text1"/>
        </w:rPr>
        <w:t>40</w:t>
      </w:r>
      <w:r w:rsidRPr="002F38E5">
        <w:rPr>
          <w:rFonts w:cstheme="minorHAnsi"/>
          <w:color w:val="000000" w:themeColor="text1"/>
        </w:rPr>
        <w:t xml:space="preserve"> Ом;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3</m:t>
            </m:r>
          </m:sub>
        </m:sSub>
      </m:oMath>
      <w:r w:rsidRPr="002F38E5">
        <w:rPr>
          <w:rFonts w:cstheme="minorHAnsi"/>
          <w:color w:val="000000" w:themeColor="text1"/>
        </w:rPr>
        <w:t>=60 Ом.</w:t>
      </w:r>
    </w:p>
    <w:p w14:paraId="4961EF06" w14:textId="4D1B9963" w:rsidR="00EE537E" w:rsidRPr="002F38E5" w:rsidRDefault="00EE537E" w:rsidP="009402F8">
      <w:pPr>
        <w:rPr>
          <w:rFonts w:cstheme="minorHAnsi"/>
          <w:color w:val="000000" w:themeColor="text1"/>
        </w:rPr>
      </w:pPr>
    </w:p>
    <w:p w14:paraId="36D84D7F" w14:textId="7551D5C1" w:rsidR="00EE537E" w:rsidRPr="002F38E5" w:rsidRDefault="00457F02" w:rsidP="00457F02">
      <w:pPr>
        <w:jc w:val="center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B84E47D" wp14:editId="09C4C32A">
            <wp:extent cx="4474724" cy="2996711"/>
            <wp:effectExtent l="0" t="0" r="0" b="635"/>
            <wp:docPr id="1879254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724" cy="29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461F" w14:textId="23C8FA97" w:rsidR="00457F02" w:rsidRPr="002F38E5" w:rsidRDefault="00457F02" w:rsidP="00457F02">
      <w:pPr>
        <w:rPr>
          <w:rFonts w:cstheme="minorHAnsi"/>
          <w:color w:val="000000" w:themeColor="text1"/>
        </w:rPr>
      </w:pPr>
    </w:p>
    <w:p w14:paraId="704238D6" w14:textId="3EFE3FEE" w:rsidR="00457F02" w:rsidRPr="002F38E5" w:rsidRDefault="007D768B" w:rsidP="007D768B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Обозначим на схеме узлы </w:t>
      </w:r>
      <w:r w:rsidRPr="002F38E5">
        <w:rPr>
          <w:rFonts w:cstheme="minorHAnsi"/>
          <w:color w:val="000000" w:themeColor="text1"/>
          <w:lang w:val="en-US"/>
        </w:rPr>
        <w:t>A</w:t>
      </w:r>
      <w:r w:rsidRPr="002F38E5">
        <w:rPr>
          <w:rFonts w:cstheme="minorHAnsi"/>
          <w:color w:val="000000" w:themeColor="text1"/>
        </w:rPr>
        <w:t xml:space="preserve">; </w:t>
      </w:r>
      <w:r w:rsidRPr="002F38E5">
        <w:rPr>
          <w:rFonts w:cstheme="minorHAnsi"/>
          <w:color w:val="000000" w:themeColor="text1"/>
          <w:lang w:val="en-US"/>
        </w:rPr>
        <w:t>B</w:t>
      </w:r>
      <w:r w:rsidRPr="002F38E5">
        <w:rPr>
          <w:rFonts w:cstheme="minorHAnsi"/>
          <w:color w:val="000000" w:themeColor="text1"/>
        </w:rPr>
        <w:t>;</w:t>
      </w:r>
    </w:p>
    <w:p w14:paraId="040B4261" w14:textId="61FC930B" w:rsidR="007D768B" w:rsidRPr="002F38E5" w:rsidRDefault="007D768B" w:rsidP="007D768B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Зададимся предполагаемым направлением токов в ветвях I1, I2, I3</w:t>
      </w:r>
    </w:p>
    <w:p w14:paraId="31A1F765" w14:textId="7A2D31D6" w:rsidR="007D768B" w:rsidRPr="002F38E5" w:rsidRDefault="007D768B" w:rsidP="007D768B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Составим (n-1) уравнение по I закону Кирхгофа для узла А.</w:t>
      </w:r>
    </w:p>
    <w:p w14:paraId="32DDE384" w14:textId="77777777" w:rsidR="000E27C5" w:rsidRPr="002F38E5" w:rsidRDefault="000E27C5" w:rsidP="000E27C5">
      <w:pPr>
        <w:rPr>
          <w:rFonts w:cstheme="minorHAnsi"/>
          <w:color w:val="000000" w:themeColor="text1"/>
        </w:rPr>
      </w:pPr>
    </w:p>
    <w:p w14:paraId="1B69BA95" w14:textId="7EBB4DDB" w:rsidR="002600B3" w:rsidRPr="002F38E5" w:rsidRDefault="000C4D3D" w:rsidP="002600B3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 xml:space="preserve"> (1)</m:t>
          </m:r>
        </m:oMath>
      </m:oMathPara>
    </w:p>
    <w:p w14:paraId="0C99DDB1" w14:textId="1F5715EB" w:rsidR="002600B3" w:rsidRPr="002F38E5" w:rsidRDefault="002600B3" w:rsidP="002600B3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Выражаем токи через потенциалы, ЭДС и сопротивления.</w:t>
      </w:r>
    </w:p>
    <w:p w14:paraId="6AF08C38" w14:textId="294034DC" w:rsidR="00444F47" w:rsidRPr="002F38E5" w:rsidRDefault="00444F47" w:rsidP="00444F47">
      <w:pPr>
        <w:pStyle w:val="a4"/>
        <w:rPr>
          <w:rFonts w:cstheme="minorHAnsi"/>
          <w:color w:val="000000" w:themeColor="text1"/>
        </w:rPr>
      </w:pPr>
    </w:p>
    <w:bookmarkStart w:id="14" w:name="OLE_LINK33"/>
    <w:bookmarkStart w:id="15" w:name="OLE_LINK34"/>
    <w:p w14:paraId="69F25A6F" w14:textId="666BBB39" w:rsidR="00C75653" w:rsidRPr="002F38E5" w:rsidRDefault="000C4D3D" w:rsidP="002B2138">
      <w:pPr>
        <w:pStyle w:val="a4"/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w:bookmarkStart w:id="16" w:name="OLE_LINK16"/>
          <w:bookmarkStart w:id="17" w:name="OLE_LINK17"/>
          <w:bookmarkStart w:id="18" w:name="OLE_LINK22"/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w:bookmarkStart w:id="19" w:name="OLE_LINK14"/>
                  <w:bookmarkStart w:id="20" w:name="OLE_LINK15"/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  <w:bookmarkEnd w:id="19"/>
                  <w:bookmarkEnd w:id="20"/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w:bookmarkEnd w:id="14"/>
          <w:bookmarkEnd w:id="15"/>
          <w:bookmarkEnd w:id="16"/>
          <w:bookmarkEnd w:id="17"/>
          <w:bookmarkEnd w:id="18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w:bookmarkStart w:id="21" w:name="OLE_LINK35"/>
          <w:bookmarkStart w:id="22" w:name="OLE_LINK36"/>
          <w:bookmarkStart w:id="23" w:name="OLE_LINK18"/>
          <w:bookmarkStart w:id="24" w:name="OLE_LINK19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25" w:name="OLE_LINK23"/>
          <w:bookmarkStart w:id="26" w:name="OLE_LINK24"/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w:bookmarkStart w:id="27" w:name="OLE_LINK20"/>
              <w:bookmarkStart w:id="28" w:name="OLE_LINK21"/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w:bookmarkEnd w:id="27"/>
              <w:bookmarkEnd w:id="28"/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w:bookmarkEnd w:id="21"/>
          <w:bookmarkEnd w:id="22"/>
          <w:bookmarkEnd w:id="25"/>
          <w:bookmarkEnd w:id="26"/>
          <m:r>
            <w:rPr>
              <w:rFonts w:ascii="Cambria Math" w:hAnsi="Cambria Math" w:cstheme="minorHAnsi"/>
              <w:color w:val="000000" w:themeColor="text1"/>
            </w:rPr>
            <m:t>;</m:t>
          </m:r>
          <w:bookmarkStart w:id="29" w:name="OLE_LINK37"/>
          <w:bookmarkStart w:id="30" w:name="OLE_LINK38"/>
          <w:bookmarkEnd w:id="23"/>
          <w:bookmarkEnd w:id="24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31" w:name="OLE_LINK25"/>
          <w:bookmarkStart w:id="32" w:name="OLE_LINK26"/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  <w:bookmarkEnd w:id="29"/>
          <w:bookmarkEnd w:id="30"/>
          <w:bookmarkEnd w:id="31"/>
          <w:bookmarkEnd w:id="32"/>
          <m:r>
            <w:rPr>
              <w:rFonts w:ascii="Cambria Math" w:hAnsi="Cambria Math" w:cstheme="minorHAnsi"/>
              <w:color w:val="000000" w:themeColor="text1"/>
            </w:rPr>
            <m:t>;</m:t>
          </m:r>
        </m:oMath>
      </m:oMathPara>
    </w:p>
    <w:p w14:paraId="7397571A" w14:textId="267A52A2" w:rsidR="00235D86" w:rsidRPr="002F38E5" w:rsidRDefault="00235D86" w:rsidP="00235D86">
      <w:pPr>
        <w:pStyle w:val="a4"/>
        <w:numPr>
          <w:ilvl w:val="0"/>
          <w:numId w:val="1"/>
        </w:numPr>
        <w:rPr>
          <w:rFonts w:cstheme="minorHAnsi"/>
          <w:color w:val="000000" w:themeColor="text1"/>
          <w:lang w:val="en-US"/>
        </w:rPr>
      </w:pPr>
      <w:r w:rsidRPr="002F38E5">
        <w:rPr>
          <w:rFonts w:cstheme="minorHAnsi"/>
          <w:color w:val="000000" w:themeColor="text1"/>
        </w:rPr>
        <w:t xml:space="preserve">Примем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</w:rPr>
              <m:t>φ</m:t>
            </m:r>
          </m:e>
          <m:sub>
            <m:r>
              <w:rPr>
                <w:rFonts w:ascii="Cambria Math" w:hAnsi="Cambria Math" w:cstheme="minorHAnsi"/>
                <w:color w:val="000000" w:themeColor="text1"/>
              </w:rPr>
              <m:t>A</m:t>
            </m:r>
          </m:sub>
        </m:sSub>
        <m:r>
          <w:rPr>
            <w:rFonts w:ascii="Cambria Math" w:hAnsi="Cambria Math" w:cstheme="minorHAnsi"/>
            <w:color w:val="000000" w:themeColor="text1"/>
          </w:rPr>
          <m:t>=0</m:t>
        </m:r>
      </m:oMath>
    </w:p>
    <w:p w14:paraId="2511DF9E" w14:textId="655AFB24" w:rsidR="001E7EAD" w:rsidRPr="002F38E5" w:rsidRDefault="00235D86" w:rsidP="009402F8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Подставляем полученные выражения токов в уравнение 1.</w:t>
      </w:r>
    </w:p>
    <w:p w14:paraId="6E617DB9" w14:textId="747ACC06" w:rsidR="00235D86" w:rsidRPr="002F38E5" w:rsidRDefault="00235D86" w:rsidP="00235D86">
      <w:pPr>
        <w:rPr>
          <w:rFonts w:cstheme="minorHAnsi"/>
          <w:color w:val="000000" w:themeColor="text1"/>
        </w:rPr>
      </w:pPr>
    </w:p>
    <w:p w14:paraId="1876FE5D" w14:textId="071600A5" w:rsidR="00242B0E" w:rsidRPr="002F38E5" w:rsidRDefault="000C4D3D" w:rsidP="00235D86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w:bookmarkStart w:id="33" w:name="OLE_LINK27"/>
              <w:bookmarkStart w:id="34" w:name="OLE_LINK28"/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w:bookmarkEnd w:id="33"/>
              <w:bookmarkEnd w:id="34"/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</m:oMath>
      </m:oMathPara>
    </w:p>
    <w:p w14:paraId="335282D4" w14:textId="62D7B92C" w:rsidR="00242B0E" w:rsidRPr="002F38E5" w:rsidRDefault="00242B0E" w:rsidP="00242B0E">
      <w:pPr>
        <w:pStyle w:val="a4"/>
        <w:numPr>
          <w:ilvl w:val="0"/>
          <w:numId w:val="1"/>
        </w:num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Подставим числовые значения и решаем полученное уравнение.</w:t>
      </w:r>
    </w:p>
    <w:p w14:paraId="08E7C579" w14:textId="35C3C206" w:rsidR="00605785" w:rsidRPr="002F38E5" w:rsidRDefault="00605785" w:rsidP="00605785">
      <w:pPr>
        <w:rPr>
          <w:rFonts w:cstheme="minorHAnsi"/>
          <w:color w:val="000000" w:themeColor="text1"/>
        </w:rPr>
      </w:pPr>
    </w:p>
    <w:bookmarkStart w:id="35" w:name="OLE_LINK30"/>
    <w:bookmarkStart w:id="36" w:name="OLE_LINK29"/>
    <w:p w14:paraId="6B9211C3" w14:textId="795B9D7A" w:rsidR="00605785" w:rsidRPr="002F38E5" w:rsidRDefault="000C4D3D" w:rsidP="00605785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w:bookmarkStart w:id="37" w:name="OLE_LINK31"/>
              <w:bookmarkStart w:id="38" w:name="OLE_LINK32"/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w:bookmarkEnd w:id="37"/>
              <w:bookmarkEnd w:id="38"/>
              <m:r>
                <w:rPr>
                  <w:rFonts w:ascii="Cambria Math" w:hAnsi="Cambria Math" w:cstheme="minorHAnsi"/>
                  <w:color w:val="000000" w:themeColor="text1"/>
                </w:rPr>
                <m:t>+108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</w:rPr>
                <m:t>30</m:t>
              </m:r>
            </m:den>
          </m:f>
          <w:bookmarkEnd w:id="35"/>
          <w:bookmarkEnd w:id="36"/>
          <m:r>
            <w:rPr>
              <w:rFonts w:ascii="Cambria Math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+90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</w:rPr>
                <m:t>40</m:t>
              </m:r>
            </m:den>
          </m:f>
          <m:r>
            <w:rPr>
              <w:rFonts w:ascii="Cambria Math" w:hAnsi="Cambria Math" w:cstheme="minorHAnsi"/>
              <w:color w:val="000000" w:themeColor="text1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color w:val="000000" w:themeColor="text1"/>
                </w:rPr>
                <m:t>60</m:t>
              </m:r>
            </m:den>
          </m:f>
          <m:r>
            <w:rPr>
              <w:rFonts w:ascii="Cambria Math" w:hAnsi="Cambria Math" w:cstheme="minorHAnsi"/>
              <w:color w:val="000000" w:themeColor="text1"/>
              <w:lang w:val="en-US"/>
            </w:rPr>
            <m:t>;</m:t>
          </m:r>
        </m:oMath>
      </m:oMathPara>
    </w:p>
    <w:p w14:paraId="4AB5575E" w14:textId="77777777" w:rsidR="00605785" w:rsidRPr="002F38E5" w:rsidRDefault="00605785" w:rsidP="00605785">
      <w:pPr>
        <w:rPr>
          <w:rFonts w:eastAsiaTheme="minorEastAsia" w:cstheme="minorHAnsi"/>
          <w:color w:val="000000" w:themeColor="text1"/>
          <w:lang w:val="en-US"/>
        </w:rPr>
      </w:pPr>
    </w:p>
    <w:p w14:paraId="6B28B2C2" w14:textId="2ACFEC28" w:rsidR="00605785" w:rsidRPr="002F38E5" w:rsidRDefault="000C4D3D" w:rsidP="00605785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9φ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B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=-702;</m:t>
          </m:r>
        </m:oMath>
      </m:oMathPara>
    </w:p>
    <w:p w14:paraId="05A38BAF" w14:textId="77777777" w:rsidR="00605785" w:rsidRPr="002F38E5" w:rsidRDefault="00605785" w:rsidP="00605785">
      <w:pPr>
        <w:rPr>
          <w:rFonts w:eastAsiaTheme="minorEastAsia" w:cstheme="minorHAnsi"/>
          <w:color w:val="000000" w:themeColor="text1"/>
        </w:rPr>
      </w:pPr>
    </w:p>
    <w:p w14:paraId="31F73F44" w14:textId="0FFBBBE2" w:rsidR="00605785" w:rsidRPr="002F38E5" w:rsidRDefault="000C4D3D" w:rsidP="00605785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</w:rPr>
                <m:t>φ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B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 -78 В</m:t>
          </m:r>
        </m:oMath>
      </m:oMathPara>
    </w:p>
    <w:p w14:paraId="476398DB" w14:textId="52EBD589" w:rsidR="00432899" w:rsidRPr="002F38E5" w:rsidRDefault="00432899" w:rsidP="00605785">
      <w:pPr>
        <w:rPr>
          <w:rFonts w:eastAsiaTheme="minorEastAsia" w:cstheme="minorHAnsi"/>
          <w:color w:val="000000" w:themeColor="text1"/>
        </w:rPr>
      </w:pPr>
    </w:p>
    <w:p w14:paraId="3C6BC9A7" w14:textId="2583C677" w:rsidR="00432899" w:rsidRPr="002F38E5" w:rsidRDefault="00432899" w:rsidP="00432899">
      <w:pPr>
        <w:pStyle w:val="a4"/>
        <w:numPr>
          <w:ilvl w:val="0"/>
          <w:numId w:val="1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Определяем токи в ветвях.</w:t>
      </w:r>
    </w:p>
    <w:p w14:paraId="4B617745" w14:textId="389EE565" w:rsidR="00432899" w:rsidRPr="002F38E5" w:rsidRDefault="00432899" w:rsidP="00432899">
      <w:pPr>
        <w:rPr>
          <w:rFonts w:eastAsiaTheme="minorEastAsia" w:cstheme="minorHAnsi"/>
          <w:color w:val="000000" w:themeColor="text1"/>
        </w:rPr>
      </w:pPr>
    </w:p>
    <w:p w14:paraId="42D334B9" w14:textId="1266337F" w:rsidR="00432899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=1 А</m:t>
          </m:r>
        </m:oMath>
      </m:oMathPara>
    </w:p>
    <w:p w14:paraId="75D2477B" w14:textId="5A7C2059" w:rsidR="00432899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=0.3 А</m:t>
          </m:r>
        </m:oMath>
      </m:oMathPara>
    </w:p>
    <w:p w14:paraId="66F1E5D3" w14:textId="35264FA4" w:rsidR="00432899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 xml:space="preserve"> 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  <m:r>
            <w:rPr>
              <w:rFonts w:ascii="Cambria Math" w:hAnsi="Cambria Math" w:cstheme="minorHAnsi"/>
              <w:color w:val="000000" w:themeColor="text1"/>
            </w:rPr>
            <m:t>=1.3 А</m:t>
          </m:r>
        </m:oMath>
      </m:oMathPara>
    </w:p>
    <w:p w14:paraId="19CA23DE" w14:textId="05EA6893" w:rsidR="00433FA1" w:rsidRPr="002F38E5" w:rsidRDefault="00433FA1" w:rsidP="00432899">
      <w:pPr>
        <w:rPr>
          <w:rFonts w:eastAsiaTheme="minorEastAsia" w:cstheme="minorHAnsi"/>
          <w:color w:val="000000" w:themeColor="text1"/>
        </w:rPr>
      </w:pPr>
    </w:p>
    <w:p w14:paraId="43298C7C" w14:textId="77777777" w:rsidR="009062BC" w:rsidRDefault="009062BC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br w:type="page"/>
      </w:r>
    </w:p>
    <w:p w14:paraId="0CBA8BB9" w14:textId="1AE44B4D" w:rsidR="00A02285" w:rsidRPr="002F38E5" w:rsidRDefault="00A02285" w:rsidP="00432899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lastRenderedPageBreak/>
        <w:t>9. Метод контурных токов. Пример применения метода контурных токов.</w:t>
      </w:r>
    </w:p>
    <w:p w14:paraId="4BCCABDF" w14:textId="017B9C29" w:rsidR="00A02285" w:rsidRPr="002F38E5" w:rsidRDefault="00A02285" w:rsidP="00432899">
      <w:pPr>
        <w:rPr>
          <w:rFonts w:eastAsiaTheme="minorEastAsia" w:cstheme="minorHAnsi"/>
          <w:color w:val="000000" w:themeColor="text1"/>
        </w:rPr>
      </w:pPr>
    </w:p>
    <w:p w14:paraId="7E2282A5" w14:textId="59075E62" w:rsidR="00A02285" w:rsidRPr="002F38E5" w:rsidRDefault="008C0684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Этот метод заключается в том, что вместо токов в ветвях определяются на основании второго закона Кирхгофа так называемые контурные токи, замыкающиеся в контурах.</w:t>
      </w:r>
    </w:p>
    <w:p w14:paraId="0207D4CE" w14:textId="50E4678F" w:rsidR="00A02285" w:rsidRPr="002F38E5" w:rsidRDefault="00A02285" w:rsidP="00432899">
      <w:pPr>
        <w:rPr>
          <w:rFonts w:eastAsiaTheme="minorEastAsia" w:cstheme="minorHAnsi"/>
          <w:color w:val="000000" w:themeColor="text1"/>
        </w:rPr>
      </w:pPr>
    </w:p>
    <w:p w14:paraId="6565BAEA" w14:textId="6565BA4E" w:rsidR="00DE3FC0" w:rsidRPr="002F38E5" w:rsidRDefault="0008382E" w:rsidP="0008382E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B57A101" wp14:editId="0686D44D">
            <wp:extent cx="3676650" cy="1997667"/>
            <wp:effectExtent l="0" t="0" r="0" b="3175"/>
            <wp:docPr id="1933457144" name="Рисунок 47" descr="https://sun9-2.userapi.com/c204520/v204520500/2e372/sR3KteUFqV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2A31" w14:textId="77777777" w:rsidR="007110C2" w:rsidRPr="002F38E5" w:rsidRDefault="007110C2" w:rsidP="0008382E">
      <w:pPr>
        <w:jc w:val="center"/>
        <w:rPr>
          <w:rFonts w:eastAsiaTheme="minorEastAsia" w:cstheme="minorHAnsi"/>
          <w:color w:val="000000" w:themeColor="text1"/>
        </w:rPr>
      </w:pPr>
    </w:p>
    <w:p w14:paraId="1DD6B4D7" w14:textId="66EB2134" w:rsidR="00DE3FC0" w:rsidRPr="002F38E5" w:rsidRDefault="007110C2" w:rsidP="00432899">
      <w:pPr>
        <w:rPr>
          <w:rFonts w:eastAsiaTheme="minorEastAsia" w:cstheme="minorHAnsi"/>
          <w:i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Токи в ветвях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 xml:space="preserve"> и 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равны контурным токам.</w:t>
      </w:r>
    </w:p>
    <w:p w14:paraId="47B61AE4" w14:textId="18D4A912" w:rsidR="0008382E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22</m:t>
              </m:r>
            </m:sub>
          </m:sSub>
        </m:oMath>
      </m:oMathPara>
    </w:p>
    <w:p w14:paraId="3166E026" w14:textId="3CD93B03" w:rsidR="00F40327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</m:oMath>
      </m:oMathPara>
    </w:p>
    <w:p w14:paraId="74B9B5A2" w14:textId="0265DA82" w:rsidR="00DC1461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</m:oMath>
      </m:oMathPara>
    </w:p>
    <w:p w14:paraId="187C5AC9" w14:textId="4F17408E" w:rsidR="00DC1461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</m:oMath>
      </m:oMathPara>
    </w:p>
    <w:p w14:paraId="4A14607D" w14:textId="0AC675ED" w:rsidR="004125C6" w:rsidRPr="002F38E5" w:rsidRDefault="004125C6" w:rsidP="00432899">
      <w:pPr>
        <w:rPr>
          <w:rFonts w:eastAsiaTheme="minorEastAsia" w:cstheme="minorHAnsi"/>
          <w:color w:val="000000" w:themeColor="text1"/>
        </w:rPr>
      </w:pPr>
    </w:p>
    <w:p w14:paraId="7AA6C8C1" w14:textId="397BEE21" w:rsidR="004125C6" w:rsidRPr="002F38E5" w:rsidRDefault="004125C6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Аналогично для второго контура:</w:t>
      </w:r>
    </w:p>
    <w:p w14:paraId="626B2893" w14:textId="16825119" w:rsidR="004125C6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</m:oMath>
      </m:oMathPara>
    </w:p>
    <w:p w14:paraId="0C6B047B" w14:textId="357E7DA0" w:rsidR="00F40327" w:rsidRPr="002F38E5" w:rsidRDefault="00A91530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Уравнения,</w:t>
      </w:r>
      <w:r w:rsidR="00BB4676" w:rsidRPr="002F38E5">
        <w:rPr>
          <w:rFonts w:eastAsiaTheme="minorEastAsia" w:cstheme="minorHAnsi"/>
          <w:color w:val="000000" w:themeColor="text1"/>
        </w:rPr>
        <w:t xml:space="preserve"> составленные по методу контурных токов, всегда записывают в виде системы</w:t>
      </w:r>
    </w:p>
    <w:p w14:paraId="320963B8" w14:textId="5E64332F" w:rsidR="00A852B1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</m:e>
              </m:eqArr>
            </m:e>
          </m:d>
        </m:oMath>
      </m:oMathPara>
    </w:p>
    <w:p w14:paraId="5A7207A4" w14:textId="77777777" w:rsidR="00AC619E" w:rsidRPr="002F38E5" w:rsidRDefault="00F01E11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 xml:space="preserve">, 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– алгебраическая сумма ЭДС, содержащихся в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1,2,3</m:t>
        </m:r>
      </m:oMath>
      <w:r w:rsidRPr="002F38E5">
        <w:rPr>
          <w:rFonts w:eastAsiaTheme="minorEastAsia" w:cstheme="minorHAnsi"/>
          <w:color w:val="000000" w:themeColor="text1"/>
        </w:rPr>
        <w:t>-ом контуре соответственно.</w:t>
      </w:r>
    </w:p>
    <w:p w14:paraId="71C1109A" w14:textId="77777777" w:rsidR="00AC619E" w:rsidRPr="002F38E5" w:rsidRDefault="00AC619E" w:rsidP="00432899">
      <w:pPr>
        <w:rPr>
          <w:rFonts w:eastAsiaTheme="minorEastAsia" w:cstheme="minorHAnsi"/>
          <w:color w:val="000000" w:themeColor="text1"/>
        </w:rPr>
      </w:pPr>
    </w:p>
    <w:p w14:paraId="65FA02BC" w14:textId="5467B885" w:rsidR="003F2907" w:rsidRPr="002F38E5" w:rsidRDefault="005F567F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Число уравнений, записываемых для контурных токов по второму закону Кирхгофа, равно числу независимых контуров, то есть для электрической схемы с числом узлов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q</m:t>
        </m:r>
      </m:oMath>
      <w:r w:rsidRPr="002F38E5">
        <w:rPr>
          <w:rFonts w:eastAsiaTheme="minorEastAsia" w:cstheme="minorHAnsi"/>
          <w:color w:val="000000" w:themeColor="text1"/>
        </w:rPr>
        <w:t xml:space="preserve"> и числом ветвей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 xml:space="preserve"> задача нахождения контурных токов сведется к решению системы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p-q+1</m:t>
        </m:r>
      </m:oMath>
      <w:r w:rsidR="00092A81" w:rsidRPr="002F38E5">
        <w:rPr>
          <w:rFonts w:eastAsiaTheme="minorEastAsia" w:cstheme="minorHAnsi"/>
          <w:color w:val="000000" w:themeColor="text1"/>
        </w:rPr>
        <w:t xml:space="preserve"> уравнений.</w:t>
      </w:r>
      <w:r w:rsidR="00650632" w:rsidRPr="002F38E5">
        <w:rPr>
          <w:rFonts w:eastAsiaTheme="minorEastAsia" w:cstheme="minorHAnsi"/>
          <w:color w:val="000000" w:themeColor="text1"/>
        </w:rPr>
        <w:t xml:space="preserve"> Положительные направления контурных токов задаются произвольно.</w:t>
      </w:r>
      <w:r w:rsidR="007C4E7F" w:rsidRPr="002F38E5">
        <w:rPr>
          <w:rFonts w:eastAsiaTheme="minorEastAsia" w:cstheme="minorHAnsi"/>
          <w:color w:val="000000" w:themeColor="text1"/>
        </w:rPr>
        <w:t xml:space="preserve"> Направление обхода каждого контура принимается обычно совпадающим с выбранным положительным направлением контурного тока.</w:t>
      </w:r>
      <w:r w:rsidR="003F2907" w:rsidRPr="002F38E5">
        <w:rPr>
          <w:rFonts w:eastAsiaTheme="minorEastAsia" w:cstheme="minorHAnsi"/>
          <w:color w:val="000000" w:themeColor="text1"/>
        </w:rPr>
        <w:t xml:space="preserve"> </w:t>
      </w:r>
    </w:p>
    <w:p w14:paraId="47E42332" w14:textId="77777777" w:rsidR="00106786" w:rsidRPr="002F38E5" w:rsidRDefault="00106786" w:rsidP="00432899">
      <w:pPr>
        <w:rPr>
          <w:rFonts w:eastAsiaTheme="minorEastAsia" w:cstheme="minorHAnsi"/>
          <w:color w:val="000000" w:themeColor="text1"/>
        </w:rPr>
      </w:pPr>
    </w:p>
    <w:p w14:paraId="02E1D0AE" w14:textId="0F419A18" w:rsidR="00CA0849" w:rsidRPr="002F38E5" w:rsidRDefault="00CA0849" w:rsidP="00CA0849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b/>
          <w:bCs/>
          <w:color w:val="000000" w:themeColor="text1"/>
        </w:rPr>
        <w:t xml:space="preserve">10. Гармонические сигналы: модуль, частота, начальная фаза. Представление гармонических сигналов на комплексной плоскости. Комплексные числа, правила выполнения основных операций над комплексными числами. Понятие о функциях комплексного переменного. Комплексная амплитуда. Сложение колебаний равных частот. </w:t>
      </w:r>
    </w:p>
    <w:p w14:paraId="3E84ACB1" w14:textId="01A2D04A" w:rsidR="00CA0849" w:rsidRPr="002F38E5" w:rsidRDefault="00CA0849" w:rsidP="00432899">
      <w:pPr>
        <w:rPr>
          <w:rFonts w:eastAsiaTheme="minorEastAsia" w:cstheme="minorHAnsi"/>
          <w:color w:val="000000" w:themeColor="text1"/>
        </w:rPr>
      </w:pPr>
    </w:p>
    <w:p w14:paraId="5E1D44ED" w14:textId="27BB1DFF" w:rsidR="00CA0849" w:rsidRPr="002F38E5" w:rsidRDefault="00F06F7A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Гармонический сигнал – это гармонические колебания со временем </w:t>
      </w:r>
      <w:r w:rsidR="001B5F00" w:rsidRPr="002F38E5">
        <w:rPr>
          <w:rFonts w:eastAsiaTheme="minorEastAsia" w:cstheme="minorHAnsi"/>
          <w:color w:val="000000" w:themeColor="text1"/>
        </w:rPr>
        <w:t>распространяющейся</w:t>
      </w:r>
      <w:r w:rsidRPr="002F38E5">
        <w:rPr>
          <w:rFonts w:eastAsiaTheme="minorEastAsia" w:cstheme="minorHAnsi"/>
          <w:color w:val="000000" w:themeColor="text1"/>
        </w:rPr>
        <w:t xml:space="preserve"> в пространстве, которые несут в себе информацию или какие-то данные</w:t>
      </w:r>
      <w:r w:rsidR="001B5F00" w:rsidRPr="002F38E5">
        <w:rPr>
          <w:rFonts w:eastAsiaTheme="minorEastAsia" w:cstheme="minorHAnsi"/>
          <w:color w:val="000000" w:themeColor="text1"/>
        </w:rPr>
        <w:t xml:space="preserve"> и описываются уравнением:</w:t>
      </w:r>
    </w:p>
    <w:p w14:paraId="507A74E9" w14:textId="44EBF36F" w:rsidR="001B5F00" w:rsidRPr="002F38E5" w:rsidRDefault="001B5F00" w:rsidP="00432899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y=A*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cos⁡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(ωt+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φ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)</m:t>
          </m:r>
        </m:oMath>
      </m:oMathPara>
    </w:p>
    <w:p w14:paraId="2AE6CF27" w14:textId="76A7CCE3" w:rsidR="001B5F00" w:rsidRPr="002F38E5" w:rsidRDefault="00770E08" w:rsidP="00432899">
      <w:pPr>
        <w:rPr>
          <w:rFonts w:cstheme="minorHAnsi"/>
        </w:rPr>
      </w:pPr>
      <w:r w:rsidRPr="002F38E5">
        <w:rPr>
          <w:rFonts w:cstheme="minorHAnsi"/>
        </w:rPr>
        <w:t xml:space="preserve">где </w:t>
      </w:r>
      <m:oMath>
        <m:r>
          <w:rPr>
            <w:rFonts w:ascii="Cambria Math" w:hAnsi="Cambria Math" w:cstheme="minorHAnsi"/>
          </w:rPr>
          <m:t>A</m:t>
        </m:r>
      </m:oMath>
      <w:r w:rsidRPr="002F38E5">
        <w:rPr>
          <w:rFonts w:cstheme="minorHAnsi"/>
        </w:rPr>
        <w:t xml:space="preserve"> — длина вектора (амплитуда колебаний),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φ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0</m:t>
            </m:r>
          </m:sub>
        </m:sSub>
      </m:oMath>
      <w:r w:rsidRPr="002F38E5">
        <w:rPr>
          <w:rFonts w:cstheme="minorHAnsi"/>
        </w:rPr>
        <w:t xml:space="preserve"> — начальный угол (фаза) вектора в нулевой момент времени,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ω</m:t>
        </m:r>
      </m:oMath>
      <w:r w:rsidRPr="002F38E5">
        <w:rPr>
          <w:rFonts w:cstheme="minorHAnsi"/>
        </w:rPr>
        <w:t xml:space="preserve"> — угловая скорость вращения</w:t>
      </w:r>
      <w:r w:rsidR="00214CEA" w:rsidRPr="002F38E5">
        <w:rPr>
          <w:rFonts w:cstheme="minorHAnsi"/>
        </w:rPr>
        <w:t>.</w:t>
      </w:r>
    </w:p>
    <w:p w14:paraId="1E6C09D1" w14:textId="31C15963" w:rsidR="00EF586C" w:rsidRPr="002F38E5" w:rsidRDefault="00EF586C" w:rsidP="00432899">
      <w:pPr>
        <w:rPr>
          <w:rFonts w:cstheme="minorHAnsi"/>
        </w:rPr>
      </w:pPr>
    </w:p>
    <w:p w14:paraId="04FBE927" w14:textId="3CE737F6" w:rsidR="001928D7" w:rsidRPr="002F38E5" w:rsidRDefault="001928D7" w:rsidP="001928D7">
      <w:pPr>
        <w:rPr>
          <w:rFonts w:cstheme="minorHAnsi"/>
          <w:i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В комплексном виде: </w:t>
      </w:r>
      <m:oMath>
        <m:r>
          <w:rPr>
            <w:rFonts w:ascii="Cambria Math" w:hAnsi="Cambria Math" w:cstheme="minorHAnsi"/>
            <w:color w:val="000000" w:themeColor="text1"/>
          </w:rPr>
          <m:t>S=A*</m:t>
        </m:r>
        <m:sSup>
          <m:sSup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 w:cstheme="minorHAnsi"/>
                <w:color w:val="000000" w:themeColor="text1"/>
              </w:rPr>
              <m:t>e</m:t>
            </m:r>
          </m:e>
          <m:sup>
            <m:r>
              <w:rPr>
                <w:rFonts w:ascii="Cambria Math" w:hAnsi="Cambria Math" w:cstheme="minorHAnsi"/>
                <w:color w:val="000000" w:themeColor="text1"/>
              </w:rPr>
              <m:t>i</m:t>
            </m:r>
            <m:d>
              <m:dPr>
                <m:ctrlPr>
                  <w:rPr>
                    <w:rFonts w:ascii="Cambria Math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ωt</m:t>
                </m:r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</w:rPr>
                      <m:t>0</m:t>
                    </m:r>
                  </m:sub>
                </m:sSub>
              </m:e>
            </m:d>
          </m:sup>
        </m:sSup>
        <m:r>
          <w:rPr>
            <w:rFonts w:ascii="Cambria Math" w:hAnsi="Cambria Math" w:cstheme="minorHAnsi"/>
            <w:color w:val="000000" w:themeColor="text1"/>
          </w:rPr>
          <m:t>=A*</m:t>
        </m:r>
        <m:d>
          <m:d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dPr>
          <m:e>
            <m:func>
              <m:funcPr>
                <m:ctrlPr>
                  <w:rPr>
                    <w:rFonts w:ascii="Cambria Math" w:hAnsi="Cambria Math" w:cstheme="minorHAnsi"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 w:themeColor="text1"/>
                  </w:rPr>
                  <m:t>cos</m:t>
                </m:r>
                <m:ctrlPr>
                  <w:rPr>
                    <w:rFonts w:ascii="Cambria Math" w:hAnsi="Cambria Math" w:cstheme="minorHAnsi"/>
                    <w:i/>
                    <w:color w:val="000000" w:themeColor="text1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theme="minorHAnsi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  <w:lang w:val="en-US"/>
                      </w:rPr>
                      <m:t>ωt</m:t>
                    </m:r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0</m:t>
                        </m:r>
                      </m:sub>
                    </m:sSub>
                  </m:e>
                </m:d>
              </m:e>
            </m:func>
            <m:r>
              <w:rPr>
                <w:rFonts w:ascii="Cambria Math" w:hAnsi="Cambria Math" w:cstheme="minorHAnsi"/>
                <w:color w:val="000000" w:themeColor="text1"/>
              </w:rPr>
              <m:t>+i*</m:t>
            </m:r>
            <m:func>
              <m:funcPr>
                <m:ctrlPr>
                  <w:rPr>
                    <w:rFonts w:ascii="Cambria Math" w:hAnsi="Cambria Math" w:cstheme="minorHAnsi"/>
                    <w:color w:val="000000" w:themeColor="text1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 w:themeColor="text1"/>
                  </w:rPr>
                  <m:t>sin</m:t>
                </m:r>
                <m:ctrlPr>
                  <w:rPr>
                    <w:rFonts w:ascii="Cambria Math" w:hAnsi="Cambria Math" w:cstheme="minorHAnsi"/>
                    <w:i/>
                    <w:color w:val="000000" w:themeColor="text1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theme="minorHAnsi"/>
                        <w:i/>
                        <w:color w:val="000000" w:themeColor="tex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  <w:lang w:val="en-US"/>
                      </w:rPr>
                      <m:t>ωt</m:t>
                    </m:r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  <w:lang w:val="en-US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0</m:t>
                        </m:r>
                      </m:sub>
                    </m:sSub>
                  </m:e>
                </m:d>
              </m:e>
            </m:func>
          </m:e>
        </m:d>
        <m:r>
          <w:rPr>
            <w:rFonts w:ascii="Cambria Math" w:hAnsi="Cambria Math" w:cstheme="minorHAnsi"/>
            <w:color w:val="000000" w:themeColor="text1"/>
          </w:rPr>
          <m:t>,</m:t>
        </m:r>
      </m:oMath>
    </w:p>
    <w:p w14:paraId="618F0939" w14:textId="061043A0" w:rsidR="00EF586C" w:rsidRPr="002F38E5" w:rsidRDefault="00B43CE5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x=Re*S=A*</m:t>
        </m:r>
        <m:func>
          <m:funcPr>
            <m:ctrlPr>
              <w:rPr>
                <w:rFonts w:ascii="Cambria Math" w:hAnsi="Cambria Math" w:cstheme="minorHAnsi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</w:rPr>
              <m:t>cos</m:t>
            </m: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ωt</m:t>
                </m:r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</w:rPr>
                      <m:t>0</m:t>
                    </m:r>
                  </m:sub>
                </m:sSub>
              </m:e>
            </m:d>
          </m:e>
        </m:func>
        <m:r>
          <w:rPr>
            <w:rFonts w:ascii="Cambria Math" w:hAnsi="Cambria Math" w:cstheme="minorHAnsi"/>
            <w:color w:val="000000" w:themeColor="text1"/>
          </w:rPr>
          <m:t xml:space="preserve">, а </m:t>
        </m:r>
        <m:r>
          <w:rPr>
            <w:rFonts w:ascii="Cambria Math" w:hAnsi="Cambria Math" w:cstheme="minorHAnsi"/>
            <w:color w:val="000000" w:themeColor="text1"/>
            <w:lang w:val="en-US"/>
          </w:rPr>
          <m:t>y</m:t>
        </m:r>
        <m:r>
          <w:rPr>
            <w:rFonts w:ascii="Cambria Math" w:hAnsi="Cambria Math" w:cstheme="minorHAnsi"/>
            <w:color w:val="000000" w:themeColor="text1"/>
          </w:rPr>
          <m:t>=i*</m:t>
        </m:r>
        <m:func>
          <m:funcPr>
            <m:ctrlPr>
              <w:rPr>
                <w:rFonts w:ascii="Cambria Math" w:hAnsi="Cambria Math" w:cstheme="minorHAnsi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000000" w:themeColor="text1"/>
              </w:rPr>
              <m:t>sin</m:t>
            </m: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fName>
          <m:e>
            <m:d>
              <m:dPr>
                <m:ctrlPr>
                  <w:rPr>
                    <w:rFonts w:ascii="Cambria Math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ωt</m:t>
                </m:r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theme="minorHAnsi"/>
                        <w:i/>
                        <w:color w:val="000000" w:themeColor="text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  <w:lang w:val="en-US"/>
                      </w:rPr>
                      <m:t>φ</m:t>
                    </m:r>
                  </m:e>
                  <m:sub>
                    <m:r>
                      <w:rPr>
                        <w:rFonts w:ascii="Cambria Math" w:eastAsiaTheme="minorEastAsia" w:hAnsi="Cambria Math" w:cstheme="minorHAnsi"/>
                        <w:color w:val="000000" w:themeColor="text1"/>
                      </w:rPr>
                      <m:t>0</m:t>
                    </m:r>
                  </m:sub>
                </m:sSub>
              </m:e>
            </m:d>
          </m:e>
        </m:func>
      </m:oMath>
    </w:p>
    <w:p w14:paraId="38FF0726" w14:textId="2AC21539" w:rsidR="009651CA" w:rsidRPr="002F38E5" w:rsidRDefault="009651CA" w:rsidP="00432899">
      <w:pPr>
        <w:rPr>
          <w:rFonts w:eastAsiaTheme="minorEastAsia" w:cstheme="minorHAnsi"/>
          <w:color w:val="000000" w:themeColor="text1"/>
        </w:rPr>
      </w:pPr>
    </w:p>
    <w:p w14:paraId="72B4EC11" w14:textId="1D5FCD07" w:rsidR="009651CA" w:rsidRPr="002F38E5" w:rsidRDefault="00F75D9E" w:rsidP="00F75D9E">
      <w:pPr>
        <w:jc w:val="center"/>
        <w:rPr>
          <w:rFonts w:eastAsiaTheme="minorEastAsia" w:cstheme="minorHAnsi"/>
          <w:i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40216DBD" wp14:editId="00536B0F">
            <wp:extent cx="1514475" cy="1372088"/>
            <wp:effectExtent l="0" t="0" r="0" b="0"/>
            <wp:docPr id="689424888" name="Рисунок 25" descr="https://sun9-49.userapi.com/c858028/v858028040/144d45/fKNMa_oYg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137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5065" w14:textId="43A595D9" w:rsidR="00F75D9E" w:rsidRPr="002F38E5" w:rsidRDefault="00F75D9E" w:rsidP="00F75D9E">
      <w:pPr>
        <w:rPr>
          <w:rFonts w:eastAsiaTheme="minorEastAsia" w:cstheme="minorHAnsi"/>
          <w:color w:val="000000" w:themeColor="text1"/>
          <w:lang w:val="en-US"/>
        </w:rPr>
      </w:pPr>
    </w:p>
    <w:p w14:paraId="427288AA" w14:textId="5A89AD83" w:rsidR="004D0CC0" w:rsidRPr="002F38E5" w:rsidRDefault="005C67AF" w:rsidP="005C67AF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Комплексное число — это выражение вида </w:t>
      </w:r>
      <m:oMath>
        <m:r>
          <w:rPr>
            <w:rFonts w:ascii="Cambria Math" w:hAnsi="Cambria Math" w:cstheme="minorHAnsi"/>
            <w:color w:val="000000" w:themeColor="text1"/>
          </w:rPr>
          <m:t>a + bi</m:t>
        </m:r>
      </m:oMath>
      <w:r w:rsidRPr="002F38E5">
        <w:rPr>
          <w:rFonts w:cstheme="minorHAnsi"/>
          <w:color w:val="000000" w:themeColor="text1"/>
        </w:rPr>
        <w:t xml:space="preserve">, где </w:t>
      </w:r>
      <m:oMath>
        <m:r>
          <w:rPr>
            <w:rFonts w:ascii="Cambria Math" w:hAnsi="Cambria Math" w:cstheme="minorHAnsi"/>
            <w:color w:val="000000" w:themeColor="text1"/>
          </w:rPr>
          <m:t>a, b</m:t>
        </m:r>
      </m:oMath>
      <w:r w:rsidRPr="002F38E5">
        <w:rPr>
          <w:rFonts w:cstheme="minorHAnsi"/>
          <w:color w:val="000000" w:themeColor="text1"/>
        </w:rPr>
        <w:t xml:space="preserve"> — действительные числа, а </w:t>
      </w:r>
      <m:oMath>
        <m:r>
          <w:rPr>
            <w:rFonts w:ascii="Cambria Math" w:hAnsi="Cambria Math" w:cstheme="minorHAnsi"/>
            <w:color w:val="000000" w:themeColor="text1"/>
          </w:rPr>
          <m:t>i</m:t>
        </m:r>
      </m:oMath>
      <w:r w:rsidRPr="002F38E5">
        <w:rPr>
          <w:rFonts w:cstheme="minorHAnsi"/>
          <w:color w:val="000000" w:themeColor="text1"/>
        </w:rPr>
        <w:t xml:space="preserve"> — так называемая мнимая единица, символ, квадрат которого равен –1, то есть </w:t>
      </w:r>
      <m:oMath>
        <m:sSup>
          <m:sSupPr>
            <m:ctrlPr>
              <w:rPr>
                <w:rFonts w:ascii="Cambria Math" w:hAnsi="Cambria Math" w:cstheme="minorHAnsi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 w:cstheme="minorHAnsi"/>
                <w:color w:val="000000" w:themeColor="text1"/>
              </w:rPr>
              <m:t>i</m:t>
            </m:r>
          </m:e>
          <m:sup>
            <m:r>
              <w:rPr>
                <w:rFonts w:ascii="Cambria Math" w:hAnsi="Cambria Math" w:cstheme="minorHAnsi"/>
                <w:color w:val="000000" w:themeColor="text1"/>
              </w:rPr>
              <m:t>2</m:t>
            </m:r>
          </m:sup>
        </m:sSup>
        <m:r>
          <w:rPr>
            <w:rFonts w:ascii="Cambria Math" w:hAnsi="Cambria Math" w:cstheme="minorHAnsi"/>
            <w:color w:val="000000" w:themeColor="text1"/>
          </w:rPr>
          <m:t xml:space="preserve"> = –1</m:t>
        </m:r>
      </m:oMath>
      <w:r w:rsidRPr="002F38E5">
        <w:rPr>
          <w:rFonts w:cstheme="minorHAnsi"/>
          <w:color w:val="000000" w:themeColor="text1"/>
        </w:rPr>
        <w:t>;</w:t>
      </w:r>
    </w:p>
    <w:p w14:paraId="6377AFDE" w14:textId="18E432E6" w:rsidR="00CA0849" w:rsidRPr="002F38E5" w:rsidRDefault="00CA0849" w:rsidP="00432899">
      <w:pPr>
        <w:rPr>
          <w:rFonts w:eastAsiaTheme="minorEastAsia" w:cstheme="minorHAnsi"/>
          <w:color w:val="000000" w:themeColor="text1"/>
        </w:rPr>
      </w:pPr>
    </w:p>
    <w:p w14:paraId="08B413DF" w14:textId="5EB5DE4C" w:rsidR="00FC4ED1" w:rsidRPr="002F38E5" w:rsidRDefault="00FC4ED1" w:rsidP="00432899">
      <w:pPr>
        <w:rPr>
          <w:rFonts w:cstheme="minorHAnsi"/>
          <w:lang w:val="en-US"/>
        </w:rPr>
      </w:pPr>
      <w:r w:rsidRPr="002F38E5">
        <w:rPr>
          <w:rFonts w:cstheme="minorHAnsi"/>
        </w:rPr>
        <w:t>Операции</w:t>
      </w:r>
      <w:r w:rsidRPr="002F38E5">
        <w:rPr>
          <w:rFonts w:cstheme="minorHAnsi"/>
          <w:lang w:val="en-US"/>
        </w:rPr>
        <w:t>:</w:t>
      </w:r>
    </w:p>
    <w:p w14:paraId="021DF0F1" w14:textId="3AD57CD4" w:rsidR="00FC4ED1" w:rsidRPr="002F38E5" w:rsidRDefault="00E63919" w:rsidP="00FC4ED1">
      <w:pPr>
        <w:pStyle w:val="a4"/>
        <w:numPr>
          <w:ilvl w:val="0"/>
          <w:numId w:val="10"/>
        </w:numPr>
        <w:rPr>
          <w:rFonts w:cstheme="minorHAnsi"/>
        </w:rPr>
      </w:pPr>
      <w:r w:rsidRPr="002F38E5">
        <w:rPr>
          <w:rFonts w:cstheme="minorHAnsi"/>
        </w:rPr>
        <w:t>Сложение:</w:t>
      </w:r>
      <w:r w:rsidRPr="002F38E5">
        <w:rPr>
          <w:rFonts w:eastAsiaTheme="minorEastAsia"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 + 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 =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 xml:space="preserve"> + 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 xml:space="preserve">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*(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 + 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)</m:t>
        </m:r>
      </m:oMath>
    </w:p>
    <w:p w14:paraId="2B22943A" w14:textId="7F17EAAA" w:rsidR="00436475" w:rsidRPr="002F38E5" w:rsidRDefault="00436475" w:rsidP="00FC4ED1">
      <w:pPr>
        <w:pStyle w:val="a4"/>
        <w:numPr>
          <w:ilvl w:val="0"/>
          <w:numId w:val="10"/>
        </w:numPr>
        <w:rPr>
          <w:rFonts w:cstheme="minorHAnsi"/>
        </w:rPr>
      </w:pPr>
      <w:r w:rsidRPr="002F38E5">
        <w:rPr>
          <w:rFonts w:cstheme="minorHAnsi"/>
        </w:rPr>
        <w:t>Вычитание:</w:t>
      </w:r>
      <w:r w:rsidR="008B18CA" w:rsidRPr="002F38E5">
        <w:rPr>
          <w:rFonts w:cstheme="minorHAnsi"/>
        </w:rPr>
        <w:t xml:space="preserve"> </w:t>
      </w:r>
      <w:r w:rsidRPr="002F38E5">
        <w:rPr>
          <w:rFonts w:cstheme="minorHAnsi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-(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) =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 xml:space="preserve">- 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 xml:space="preserve">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*(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- 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>)</m:t>
        </m:r>
      </m:oMath>
    </w:p>
    <w:p w14:paraId="4CF090D9" w14:textId="22B7E33F" w:rsidR="00301C14" w:rsidRPr="002F38E5" w:rsidRDefault="00301C14" w:rsidP="00FC4ED1">
      <w:pPr>
        <w:pStyle w:val="a4"/>
        <w:numPr>
          <w:ilvl w:val="0"/>
          <w:numId w:val="10"/>
        </w:numPr>
        <w:rPr>
          <w:rFonts w:cstheme="minorHAnsi"/>
        </w:rPr>
      </w:pPr>
      <w:r w:rsidRPr="002F38E5">
        <w:rPr>
          <w:rFonts w:eastAsiaTheme="minorEastAsia" w:cstheme="minorHAnsi"/>
        </w:rPr>
        <w:t xml:space="preserve">Умножение: </w:t>
      </w:r>
      <m:oMath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</w:rPr>
              <m:t>(</m:t>
            </m:r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1</m:t>
            </m:r>
          </m:sub>
        </m:sSub>
        <m:r>
          <w:rPr>
            <w:rFonts w:ascii="Cambria Math" w:hAnsi="Cambria Math" w:cstheme="minorHAnsi"/>
          </w:rPr>
          <m:t>)*(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x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 + </m:t>
        </m:r>
        <m:r>
          <w:rPr>
            <w:rFonts w:ascii="Cambria Math" w:hAnsi="Cambria Math" w:cstheme="minorHAnsi"/>
            <w:lang w:val="en-US"/>
          </w:rPr>
          <m:t>i</m:t>
        </m:r>
        <m:r>
          <w:rPr>
            <w:rFonts w:ascii="Cambria Math" w:hAnsi="Cambria Math" w:cstheme="minorHAnsi"/>
          </w:rPr>
          <m:t>*</m:t>
        </m:r>
        <m:sSub>
          <m:sSubPr>
            <m:ctrlPr>
              <w:rPr>
                <w:rFonts w:ascii="Cambria Math" w:hAnsi="Cambria Math" w:cstheme="minorHAnsi"/>
                <w:i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lang w:val="en-US"/>
              </w:rPr>
              <m:t>y</m:t>
            </m:r>
          </m:e>
          <m:sub>
            <m:r>
              <w:rPr>
                <w:rFonts w:ascii="Cambria Math" w:hAnsi="Cambria Math" w:cstheme="minorHAnsi"/>
              </w:rPr>
              <m:t>2</m:t>
            </m:r>
          </m:sub>
        </m:sSub>
        <m:r>
          <w:rPr>
            <w:rFonts w:ascii="Cambria Math" w:hAnsi="Cambria Math" w:cstheme="minorHAnsi"/>
          </w:rPr>
          <m:t xml:space="preserve">) = 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-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>+</m:t>
        </m:r>
        <m:d>
          <m:dPr>
            <m:ctrlPr>
              <w:rPr>
                <w:rFonts w:ascii="Cambria Math" w:hAnsi="Cambria Math" w:cstheme="minorHAnsi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+</m:t>
            </m:r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hAnsi="Cambria Math" w:cstheme="minorHAnsi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e>
        </m:d>
        <m:r>
          <w:rPr>
            <w:rFonts w:ascii="Cambria Math" w:hAnsi="Cambria Math" w:cstheme="minorHAnsi"/>
          </w:rPr>
          <m:t>ⅈ</m:t>
        </m:r>
      </m:oMath>
    </w:p>
    <w:p w14:paraId="224CABD3" w14:textId="1DD2AD12" w:rsidR="00EA4C35" w:rsidRPr="002F38E5" w:rsidRDefault="00B710E6" w:rsidP="00FC4ED1">
      <w:pPr>
        <w:pStyle w:val="a4"/>
        <w:numPr>
          <w:ilvl w:val="0"/>
          <w:numId w:val="10"/>
        </w:numPr>
        <w:rPr>
          <w:rFonts w:cstheme="minorHAnsi"/>
        </w:rPr>
      </w:pPr>
      <w:r w:rsidRPr="002F38E5">
        <w:rPr>
          <w:rFonts w:cstheme="minorHAnsi"/>
        </w:rPr>
        <w:t xml:space="preserve">Деление: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 xml:space="preserve"> + </m:t>
            </m:r>
            <m:r>
              <w:rPr>
                <w:rFonts w:ascii="Cambria Math" w:hAnsi="Cambria Math" w:cstheme="minorHAnsi"/>
                <w:lang w:val="en-US"/>
              </w:rPr>
              <m:t>i</m:t>
            </m:r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 xml:space="preserve"> + </m:t>
            </m:r>
            <m:r>
              <w:rPr>
                <w:rFonts w:ascii="Cambria Math" w:hAnsi="Cambria Math" w:cstheme="minorHAnsi"/>
                <w:lang w:val="en-US"/>
              </w:rPr>
              <m:t>i</m:t>
            </m:r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 xml:space="preserve"> + </m:t>
                </m:r>
                <m:r>
                  <w:rPr>
                    <w:rFonts w:ascii="Cambria Math" w:hAnsi="Cambria Math" w:cstheme="minorHAnsi"/>
                    <w:lang w:val="en-US"/>
                  </w:rPr>
                  <m:t>i</m:t>
                </m:r>
                <m:r>
                  <w:rPr>
                    <w:rFonts w:ascii="Cambria Math" w:hAnsi="Cambria Math" w:cstheme="minorHAnsi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</m:t>
                    </m:r>
                  </m:sub>
                </m:sSub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e>
            </m:d>
            <m:r>
              <w:rPr>
                <w:rFonts w:ascii="Cambria Math" w:hAnsi="Cambria Math" w:cstheme="minorHAnsi"/>
              </w:rPr>
              <m:t>*(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 xml:space="preserve">- </m:t>
            </m:r>
            <m:r>
              <w:rPr>
                <w:rFonts w:ascii="Cambria Math" w:hAnsi="Cambria Math" w:cstheme="minorHAnsi"/>
                <w:lang w:val="en-US"/>
              </w:rPr>
              <m:t>i</m:t>
            </m:r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)</m:t>
            </m:r>
          </m:num>
          <m:den>
            <m:d>
              <m:d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r>
                  <w:rPr>
                    <w:rFonts w:ascii="Cambria Math" w:hAnsi="Cambria Math" w:cstheme="minorHAnsi"/>
                  </w:rPr>
                  <m:t xml:space="preserve"> + </m:t>
                </m:r>
                <m:r>
                  <w:rPr>
                    <w:rFonts w:ascii="Cambria Math" w:hAnsi="Cambria Math" w:cstheme="minorHAnsi"/>
                    <w:lang w:val="en-US"/>
                  </w:rPr>
                  <m:t>i</m:t>
                </m:r>
                <m:r>
                  <w:rPr>
                    <w:rFonts w:ascii="Cambria Math" w:hAnsi="Cambria Math" w:cstheme="minorHAnsi"/>
                  </w:rPr>
                  <m:t>*</m:t>
                </m:r>
                <m:sSub>
                  <m:sSubPr>
                    <m:ctrlPr>
                      <w:rPr>
                        <w:rFonts w:ascii="Cambria Math" w:hAnsi="Cambria Math" w:cstheme="minorHAnsi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2</m:t>
                    </m:r>
                  </m:sub>
                </m:sSub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e>
            </m:d>
            <m:r>
              <w:rPr>
                <w:rFonts w:ascii="Cambria Math" w:hAnsi="Cambria Math" w:cstheme="minorHAnsi"/>
              </w:rPr>
              <m:t>*(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 xml:space="preserve">- </m:t>
            </m:r>
            <m:r>
              <w:rPr>
                <w:rFonts w:ascii="Cambria Math" w:hAnsi="Cambria Math" w:cstheme="minorHAnsi"/>
                <w:lang w:val="en-US"/>
              </w:rPr>
              <m:t>i</m:t>
            </m:r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)</m:t>
            </m:r>
          </m:den>
        </m:f>
        <m:r>
          <w:rPr>
            <w:rFonts w:ascii="Cambria Math" w:eastAsiaTheme="minorEastAsia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  <m:r>
              <w:rPr>
                <w:rFonts w:ascii="Cambria Math" w:hAnsi="Cambria Math" w:cstheme="minorHAnsi"/>
              </w:rPr>
              <m:t>+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1</m:t>
                </m:r>
              </m:sub>
            </m:sSub>
            <m:r>
              <w:rPr>
                <w:rFonts w:ascii="Cambria Math" w:hAnsi="Cambria Math" w:cstheme="minorHAnsi"/>
              </w:rPr>
              <m:t>*</m:t>
            </m:r>
            <m:sSub>
              <m:sSubPr>
                <m:ctrlPr>
                  <w:rPr>
                    <w:rFonts w:ascii="Cambria Math" w:hAnsi="Cambria Math" w:cstheme="minorHAns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theme="minorHAnsi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theme="minorHAnsi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p>
            </m:sSubSup>
          </m:den>
        </m:f>
        <m:r>
          <w:rPr>
            <w:rFonts w:ascii="Cambria Math" w:eastAsiaTheme="minorEastAsia" w:hAnsi="Cambria Math" w:cstheme="minorHAnsi"/>
          </w:rPr>
          <m:t>+i*(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*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*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</m:sSub>
          </m:num>
          <m:den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p>
            </m:sSubSup>
            <m:r>
              <w:rPr>
                <w:rFonts w:ascii="Cambria Math" w:eastAsiaTheme="minorEastAsia" w:hAnsi="Cambria Math" w:cstheme="minorHAnsi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 w:cstheme="minorHAnsi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theme="minorHAnsi"/>
                  </w:rPr>
                  <m:t>2</m:t>
                </m:r>
              </m:sup>
            </m:sSubSup>
          </m:den>
        </m:f>
        <m:r>
          <w:rPr>
            <w:rFonts w:ascii="Cambria Math" w:eastAsiaTheme="minorEastAsia" w:hAnsi="Cambria Math" w:cstheme="minorHAnsi"/>
          </w:rPr>
          <m:t>)</m:t>
        </m:r>
      </m:oMath>
    </w:p>
    <w:p w14:paraId="36463F9D" w14:textId="519C7C5F" w:rsidR="002774D0" w:rsidRPr="002F38E5" w:rsidRDefault="002774D0" w:rsidP="002774D0">
      <w:pPr>
        <w:rPr>
          <w:rFonts w:cstheme="minorHAnsi"/>
        </w:rPr>
      </w:pPr>
    </w:p>
    <w:p w14:paraId="2F6FF22A" w14:textId="7C6C1EEF" w:rsidR="005854FA" w:rsidRPr="002F38E5" w:rsidRDefault="005854FA" w:rsidP="005854F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Функции комплексной переменной: каждому значению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z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 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x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 +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i</m:t>
        </m:r>
        <m:r>
          <w:rPr>
            <w:rFonts w:ascii="Cambria Math" w:eastAsiaTheme="minorEastAsia" w:hAnsi="Cambria Math" w:cstheme="minorHAnsi"/>
            <w:color w:val="000000" w:themeColor="text1"/>
          </w:rPr>
          <m:t>*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y</m:t>
        </m:r>
      </m:oMath>
      <w:r w:rsidRPr="002F38E5">
        <w:rPr>
          <w:rFonts w:eastAsiaTheme="minorEastAsia" w:cstheme="minorHAnsi"/>
          <w:color w:val="000000" w:themeColor="text1"/>
        </w:rPr>
        <w:t xml:space="preserve"> соответствует определенное значение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w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 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u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 +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i</m:t>
        </m:r>
        <m:r>
          <w:rPr>
            <w:rFonts w:ascii="Cambria Math" w:eastAsiaTheme="minorEastAsia" w:hAnsi="Cambria Math" w:cstheme="minorHAnsi"/>
            <w:color w:val="000000" w:themeColor="text1"/>
          </w:rPr>
          <m:t>*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v</m:t>
        </m:r>
      </m:oMath>
      <w:r w:rsidRPr="002F38E5">
        <w:rPr>
          <w:rFonts w:eastAsiaTheme="minorEastAsia" w:cstheme="minorHAnsi"/>
          <w:color w:val="000000" w:themeColor="text1"/>
        </w:rPr>
        <w:t xml:space="preserve">; а именно: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w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 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z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 xml:space="preserve">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x</m:t>
            </m:r>
            <m:r>
              <w:rPr>
                <w:rFonts w:ascii="Cambria Math" w:eastAsiaTheme="minorEastAsia" w:hAnsi="Cambria Math" w:cstheme="minorHAnsi"/>
                <w:color w:val="000000" w:themeColor="text1"/>
              </w:rPr>
              <m:t>,</m:t>
            </m:r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y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 xml:space="preserve">+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i</m:t>
        </m:r>
        <m:r>
          <w:rPr>
            <w:rFonts w:ascii="Cambria Math" w:eastAsiaTheme="minorEastAsia" w:hAnsi="Cambria Math" w:cstheme="minorHAnsi"/>
            <w:color w:val="000000" w:themeColor="text1"/>
          </w:rPr>
          <m:t>*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v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x</m:t>
            </m:r>
            <m:r>
              <w:rPr>
                <w:rFonts w:ascii="Cambria Math" w:eastAsiaTheme="minorEastAsia" w:hAnsi="Cambria Math" w:cstheme="minorHAnsi"/>
                <w:color w:val="000000" w:themeColor="text1"/>
              </w:rPr>
              <m:t>,</m:t>
            </m:r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y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 xml:space="preserve">;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u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x</m:t>
            </m:r>
            <m:r>
              <w:rPr>
                <w:rFonts w:ascii="Cambria Math" w:eastAsiaTheme="minorEastAsia" w:hAnsi="Cambria Math" w:cstheme="minorHAnsi"/>
                <w:color w:val="000000" w:themeColor="text1"/>
              </w:rPr>
              <m:t>,</m:t>
            </m:r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y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 xml:space="preserve">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Re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w</m:t>
            </m:r>
            <m:d>
              <m:d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z</m:t>
                </m:r>
              </m:e>
            </m:d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 xml:space="preserve">,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v</m:t>
        </m:r>
        <m:r>
          <w:rPr>
            <w:rFonts w:ascii="Cambria Math" w:eastAsiaTheme="minorEastAsia" w:hAnsi="Cambria Math" w:cstheme="minorHAnsi"/>
            <w:color w:val="000000" w:themeColor="text1"/>
          </w:rPr>
          <m:t>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x</m:t>
        </m:r>
        <m:r>
          <w:rPr>
            <w:rFonts w:ascii="Cambria Math" w:eastAsiaTheme="minorEastAsia" w:hAnsi="Cambria Math" w:cstheme="minorHAnsi"/>
            <w:color w:val="000000" w:themeColor="text1"/>
          </w:rPr>
          <m:t>,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y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) =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Im</m:t>
        </m:r>
        <m:r>
          <w:rPr>
            <w:rFonts w:ascii="Cambria Math" w:eastAsiaTheme="minorEastAsia" w:hAnsi="Cambria Math" w:cstheme="minorHAnsi"/>
            <w:color w:val="000000" w:themeColor="text1"/>
          </w:rPr>
          <m:t>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w</m:t>
        </m:r>
        <m:r>
          <w:rPr>
            <w:rFonts w:ascii="Cambria Math" w:eastAsiaTheme="minorEastAsia" w:hAnsi="Cambria Math" w:cstheme="minorHAnsi"/>
            <w:color w:val="000000" w:themeColor="text1"/>
          </w:rPr>
          <m:t>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z</m:t>
        </m:r>
        <m:r>
          <w:rPr>
            <w:rFonts w:ascii="Cambria Math" w:eastAsiaTheme="minorEastAsia" w:hAnsi="Cambria Math" w:cstheme="minorHAnsi"/>
            <w:color w:val="000000" w:themeColor="text1"/>
          </w:rPr>
          <m:t>))</m:t>
        </m:r>
      </m:oMath>
    </w:p>
    <w:p w14:paraId="7B5C384D" w14:textId="6894A0CB" w:rsidR="002774D0" w:rsidRPr="002F38E5" w:rsidRDefault="002774D0" w:rsidP="002774D0">
      <w:pPr>
        <w:rPr>
          <w:rFonts w:cstheme="minorHAnsi"/>
        </w:rPr>
      </w:pPr>
    </w:p>
    <w:p w14:paraId="28E97852" w14:textId="4FECB7B3" w:rsidR="00ED2922" w:rsidRPr="002F38E5" w:rsidRDefault="00407590" w:rsidP="002774D0">
      <w:pPr>
        <w:rPr>
          <w:rFonts w:cstheme="minorHAnsi"/>
        </w:rPr>
      </w:pPr>
      <w:r w:rsidRPr="002F38E5">
        <w:rPr>
          <w:rFonts w:cstheme="minorHAnsi"/>
        </w:rPr>
        <w:t>Комплексная амплитуда – величина, не зависящая от времени, модуль и аргумент, которой равны соответственно амплитуде и начальной фазе заданной гармонической функции.</w:t>
      </w:r>
    </w:p>
    <w:p w14:paraId="31F6EAA6" w14:textId="77777777" w:rsidR="00ED2922" w:rsidRPr="002F38E5" w:rsidRDefault="00ED2922" w:rsidP="002774D0">
      <w:pPr>
        <w:rPr>
          <w:rFonts w:cstheme="minorHAnsi"/>
        </w:rPr>
      </w:pPr>
    </w:p>
    <w:p w14:paraId="61332437" w14:textId="77777777" w:rsidR="0033112B" w:rsidRPr="002F38E5" w:rsidRDefault="0033112B" w:rsidP="0033112B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Сложение колебаний равных частот: </w:t>
      </w:r>
    </w:p>
    <w:p w14:paraId="652AEDDD" w14:textId="0114D7AC" w:rsidR="00C21D74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=A*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sin⁡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=A*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sin⁡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</m:eqAr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→S=2*A*cos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*t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sin⁡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*t+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e>
          </m:d>
        </m:oMath>
      </m:oMathPara>
    </w:p>
    <w:p w14:paraId="6BF4D94E" w14:textId="44C1847C" w:rsidR="003613E6" w:rsidRPr="002F38E5" w:rsidRDefault="003613E6" w:rsidP="00432899">
      <w:pPr>
        <w:rPr>
          <w:rFonts w:cstheme="minorHAnsi"/>
          <w:b/>
          <w:bCs/>
          <w:color w:val="000000"/>
        </w:rPr>
      </w:pPr>
    </w:p>
    <w:p w14:paraId="540223DB" w14:textId="2B417E59" w:rsidR="00144009" w:rsidRPr="002F38E5" w:rsidRDefault="003613E6" w:rsidP="00432899">
      <w:pPr>
        <w:rPr>
          <w:rFonts w:cstheme="minorHAnsi"/>
          <w:bCs/>
          <w:color w:val="000000"/>
        </w:rPr>
      </w:pPr>
      <w:r w:rsidRPr="002F38E5">
        <w:rPr>
          <w:rFonts w:cstheme="minorHAnsi"/>
          <w:b/>
          <w:bCs/>
          <w:color w:val="000000"/>
        </w:rPr>
        <w:t>11. Производная и неопределенный интеграл от комплексной гармонической функции. Комплексное сопротивление и проводимость. Схема замещения цепи в комплексной форме. Метод комплексных амплитуд. Геометрическая интерпретация. Пример применения.</w:t>
      </w:r>
    </w:p>
    <w:p w14:paraId="0A98DD4C" w14:textId="256E7298" w:rsidR="003613E6" w:rsidRPr="002F38E5" w:rsidRDefault="003613E6" w:rsidP="00432899">
      <w:pPr>
        <w:rPr>
          <w:rFonts w:cstheme="minorHAnsi"/>
          <w:bCs/>
          <w:color w:val="000000"/>
        </w:rPr>
      </w:pPr>
    </w:p>
    <w:p w14:paraId="417A91DC" w14:textId="77A1017B" w:rsidR="00272ECC" w:rsidRPr="002F38E5" w:rsidRDefault="000C4D3D" w:rsidP="00A85C8B">
      <w:pPr>
        <w:rPr>
          <w:rFonts w:eastAsiaTheme="minorEastAsia" w:cstheme="minorHAnsi"/>
          <w:noProof/>
          <w:color w:val="000000"/>
        </w:rPr>
      </w:pP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r>
              <w:rPr>
                <w:rFonts w:ascii="Cambria Math" w:hAnsi="Cambria Math" w:cstheme="minorHAnsi"/>
                <w:color w:val="000000"/>
              </w:rPr>
              <m:t>U</m:t>
            </m:r>
          </m:e>
        </m:acc>
        <m:d>
          <m:dPr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r>
              <w:rPr>
                <w:rFonts w:ascii="Cambria Math" w:hAnsi="Cambria Math" w:cstheme="minorHAnsi"/>
                <w:color w:val="000000"/>
              </w:rPr>
              <m:t>t</m:t>
            </m:r>
          </m:e>
        </m:d>
        <m:r>
          <w:rPr>
            <w:rFonts w:ascii="Cambria Math" w:hAnsi="Cambria Math" w:cstheme="minorHAnsi"/>
            <w:color w:val="000000"/>
          </w:rPr>
          <m:t>=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m</m:t>
                </m:r>
              </m:sub>
            </m:sSub>
          </m:e>
        </m:acc>
        <m:r>
          <w:rPr>
            <w:rFonts w:ascii="Cambria Math" w:hAnsi="Cambria Math" w:cstheme="minorHAnsi"/>
            <w:color w:val="000000"/>
          </w:rPr>
          <m:t>*</m:t>
        </m:r>
        <m:sSup>
          <m:sSupPr>
            <m:ctrlPr>
              <w:rPr>
                <w:rFonts w:ascii="Cambria Math" w:hAnsi="Cambria Math" w:cstheme="minorHAnsi"/>
                <w:i/>
                <w:color w:val="000000"/>
              </w:rPr>
            </m:ctrlPr>
          </m:sSupPr>
          <m:e>
            <m:r>
              <w:rPr>
                <w:rFonts w:ascii="Cambria Math" w:hAnsi="Cambria Math" w:cstheme="minorHAnsi"/>
                <w:color w:val="000000"/>
              </w:rPr>
              <m:t>ⅇ</m:t>
            </m:r>
          </m:e>
          <m:sup>
            <m:r>
              <w:rPr>
                <w:rFonts w:ascii="Cambria Math" w:hAnsi="Cambria Math" w:cstheme="minorHAnsi"/>
                <w:color w:val="000000"/>
              </w:rPr>
              <m:t>ⅈωt</m:t>
            </m:r>
          </m:sup>
        </m:sSup>
        <m:r>
          <w:rPr>
            <w:rFonts w:ascii="Cambria Math" w:hAnsi="Cambria Math" w:cstheme="minorHAnsi"/>
            <w:color w:val="000000"/>
          </w:rPr>
          <m:t xml:space="preserve"> </m:t>
        </m:r>
      </m:oMath>
      <w:r w:rsidR="00272ECC" w:rsidRPr="002F38E5">
        <w:rPr>
          <w:rFonts w:eastAsiaTheme="minorEastAsia" w:cstheme="minorHAnsi"/>
          <w:noProof/>
          <w:color w:val="000000"/>
        </w:rPr>
        <w:t>- общий вид комплексной гармонической функции.</w:t>
      </w:r>
    </w:p>
    <w:p w14:paraId="163A6C2E" w14:textId="60DE5B46" w:rsidR="00272ECC" w:rsidRPr="002F38E5" w:rsidRDefault="000C4D3D" w:rsidP="00A85C8B">
      <w:pPr>
        <w:rPr>
          <w:rFonts w:eastAsiaTheme="minorEastAsia" w:cstheme="minorHAnsi"/>
          <w:noProof/>
          <w:color w:val="000000"/>
        </w:rPr>
      </w:pPr>
      <m:oMath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</w:rPr>
              <m:t>ⅆ</m:t>
            </m:r>
          </m:num>
          <m:den>
            <m:r>
              <w:rPr>
                <w:rFonts w:ascii="Cambria Math" w:hAnsi="Cambria Math" w:cstheme="minorHAnsi"/>
                <w:color w:val="000000"/>
              </w:rPr>
              <m:t>ⅆt</m:t>
            </m:r>
          </m:den>
        </m:f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r>
              <w:rPr>
                <w:rFonts w:ascii="Cambria Math" w:hAnsi="Cambria Math" w:cstheme="minorHAnsi"/>
                <w:color w:val="000000"/>
              </w:rPr>
              <m:t>*U</m:t>
            </m:r>
          </m:e>
        </m:acc>
        <m:d>
          <m:dPr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r>
              <w:rPr>
                <w:rFonts w:ascii="Cambria Math" w:hAnsi="Cambria Math" w:cstheme="minorHAnsi"/>
                <w:color w:val="000000"/>
              </w:rPr>
              <m:t>t</m:t>
            </m:r>
          </m:e>
        </m:d>
        <m:r>
          <w:rPr>
            <w:rFonts w:ascii="Cambria Math" w:hAnsi="Cambria Math" w:cstheme="minorHAnsi"/>
            <w:color w:val="000000"/>
          </w:rPr>
          <m:t>=ⅈω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r>
              <w:rPr>
                <w:rFonts w:ascii="Cambria Math" w:hAnsi="Cambria Math" w:cstheme="minorHAnsi"/>
                <w:color w:val="000000"/>
              </w:rPr>
              <m:t>U</m:t>
            </m:r>
          </m:e>
        </m:acc>
        <m:d>
          <m:dPr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r>
              <w:rPr>
                <w:rFonts w:ascii="Cambria Math" w:hAnsi="Cambria Math" w:cstheme="minorHAnsi"/>
                <w:color w:val="000000"/>
              </w:rPr>
              <m:t>t</m:t>
            </m:r>
          </m:e>
        </m:d>
      </m:oMath>
      <w:r w:rsidR="00272ECC" w:rsidRPr="002F38E5">
        <w:rPr>
          <w:rFonts w:eastAsiaTheme="minorEastAsia" w:cstheme="minorHAnsi"/>
          <w:noProof/>
          <w:color w:val="000000"/>
        </w:rPr>
        <w:t xml:space="preserve"> – производная</w:t>
      </w:r>
    </w:p>
    <w:p w14:paraId="5A54F095" w14:textId="051DF613" w:rsidR="00272ECC" w:rsidRPr="002F38E5" w:rsidRDefault="00272ECC" w:rsidP="00A85C8B">
      <w:pPr>
        <w:rPr>
          <w:rFonts w:eastAsiaTheme="minorEastAsia" w:cstheme="minorHAnsi"/>
          <w:noProof/>
          <w:color w:val="000000"/>
        </w:rPr>
      </w:pPr>
      <m:oMath>
        <m:r>
          <w:rPr>
            <w:rFonts w:ascii="Cambria Math" w:hAnsi="Cambria Math" w:cstheme="minorHAnsi"/>
            <w:color w:val="000000"/>
          </w:rPr>
          <m:t>∫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r>
              <w:rPr>
                <w:rFonts w:ascii="Cambria Math" w:hAnsi="Cambria Math" w:cstheme="minorHAnsi"/>
                <w:color w:val="000000"/>
              </w:rPr>
              <m:t>U</m:t>
            </m:r>
          </m:e>
        </m:acc>
        <m:d>
          <m:dPr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r>
              <w:rPr>
                <w:rFonts w:ascii="Cambria Math" w:hAnsi="Cambria Math" w:cstheme="minorHAnsi"/>
                <w:color w:val="000000"/>
              </w:rPr>
              <m:t>t</m:t>
            </m:r>
          </m:e>
        </m:d>
        <m:r>
          <w:rPr>
            <w:rFonts w:ascii="Cambria Math" w:hAnsi="Cambria Math" w:cstheme="minorHAnsi"/>
            <w:color w:val="000000"/>
          </w:rPr>
          <m:t>*ⅆt=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theme="minorHAnsi"/>
                    <w:color w:val="000000"/>
                  </w:rPr>
                  <m:t>U</m:t>
                </m:r>
              </m:e>
            </m:acc>
            <m:d>
              <m:dPr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dPr>
              <m:e>
                <m:r>
                  <w:rPr>
                    <w:rFonts w:ascii="Cambria Math" w:hAnsi="Cambria Math" w:cstheme="minorHAnsi"/>
                    <w:color w:val="000000"/>
                  </w:rPr>
                  <m:t>t</m:t>
                </m:r>
              </m:e>
            </m:d>
          </m:num>
          <m:den>
            <m:r>
              <w:rPr>
                <w:rFonts w:ascii="Cambria Math" w:hAnsi="Cambria Math" w:cstheme="minorHAnsi"/>
                <w:color w:val="000000"/>
              </w:rPr>
              <m:t>ⅈω</m:t>
            </m:r>
          </m:den>
        </m:f>
      </m:oMath>
      <w:r w:rsidRPr="002F38E5">
        <w:rPr>
          <w:rFonts w:eastAsiaTheme="minorEastAsia" w:cstheme="minorHAnsi"/>
          <w:noProof/>
          <w:color w:val="000000"/>
        </w:rPr>
        <w:t xml:space="preserve"> – интеграл</w:t>
      </w:r>
    </w:p>
    <w:p w14:paraId="079E7619" w14:textId="77777777" w:rsidR="00272ECC" w:rsidRPr="002F38E5" w:rsidRDefault="000C4D3D" w:rsidP="00A85C8B">
      <w:pPr>
        <w:rPr>
          <w:rFonts w:eastAsiaTheme="minorEastAsia" w:cstheme="minorHAnsi"/>
          <w:noProof/>
          <w:color w:val="000000"/>
        </w:rPr>
      </w:pPr>
      <m:oMath>
        <m:sSub>
          <m:sSubPr>
            <m:ctrlPr>
              <w:rPr>
                <w:rFonts w:ascii="Cambria Math" w:hAnsi="Cambria Math" w:cstheme="minorHAnsi"/>
                <w:i/>
                <w:color w:val="000000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</w:rPr>
              <m:t>z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L</m:t>
            </m:r>
          </m:sub>
        </m:sSub>
        <m:r>
          <w:rPr>
            <w:rFonts w:ascii="Cambria Math" w:hAnsi="Cambria Math" w:cstheme="minorHAnsi"/>
            <w:color w:val="000000"/>
          </w:rPr>
          <m:t>=ⅈωL</m:t>
        </m:r>
      </m:oMath>
      <w:r w:rsidR="00272ECC" w:rsidRPr="002F38E5">
        <w:rPr>
          <w:rFonts w:eastAsiaTheme="minorEastAsia" w:cstheme="minorHAnsi"/>
          <w:noProof/>
          <w:color w:val="000000"/>
        </w:rPr>
        <w:t xml:space="preserve"> – комплексное сопротивление индуктивности</w:t>
      </w:r>
    </w:p>
    <w:p w14:paraId="65255B1F" w14:textId="77777777" w:rsidR="00272ECC" w:rsidRPr="002F38E5" w:rsidRDefault="000C4D3D" w:rsidP="00A85C8B">
      <w:pPr>
        <w:rPr>
          <w:rFonts w:eastAsiaTheme="minorEastAsia" w:cstheme="minorHAnsi"/>
          <w:noProof/>
          <w:color w:val="000000"/>
        </w:rPr>
      </w:pPr>
      <m:oMath>
        <m:sSub>
          <m:sSubPr>
            <m:ctrlPr>
              <w:rPr>
                <w:rFonts w:ascii="Cambria Math" w:hAnsi="Cambria Math" w:cstheme="minorHAnsi"/>
                <w:i/>
                <w:color w:val="000000"/>
              </w:rPr>
            </m:ctrlPr>
          </m:sSubPr>
          <m:e>
            <m:r>
              <w:rPr>
                <w:rFonts w:ascii="Cambria Math" w:hAnsi="Cambria Math" w:cstheme="minorHAnsi"/>
                <w:color w:val="000000"/>
              </w:rPr>
              <m:t>z</m:t>
            </m:r>
          </m:e>
          <m:sub>
            <m:r>
              <w:rPr>
                <w:rFonts w:ascii="Cambria Math" w:hAnsi="Cambria Math" w:cstheme="minorHAnsi"/>
                <w:color w:val="000000"/>
              </w:rPr>
              <m:t>c</m:t>
            </m:r>
          </m:sub>
        </m:sSub>
        <m:r>
          <w:rPr>
            <w:rFonts w:ascii="Cambria Math" w:hAnsi="Cambria Math" w:cstheme="minorHAnsi"/>
            <w:color w:val="000000"/>
          </w:rPr>
          <m:t>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</w:rPr>
              <m:t>1</m:t>
            </m:r>
          </m:num>
          <m:den>
            <m:r>
              <w:rPr>
                <w:rFonts w:ascii="Cambria Math" w:hAnsi="Cambria Math" w:cstheme="minorHAnsi"/>
                <w:color w:val="000000"/>
              </w:rPr>
              <m:t>ⅈωc</m:t>
            </m:r>
          </m:den>
        </m:f>
        <m:r>
          <w:rPr>
            <w:rFonts w:ascii="Cambria Math" w:hAnsi="Cambria Math" w:cstheme="minorHAnsi"/>
            <w:color w:val="000000"/>
          </w:rPr>
          <m:t>=-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r>
              <w:rPr>
                <w:rFonts w:ascii="Cambria Math" w:hAnsi="Cambria Math" w:cstheme="minorHAnsi"/>
                <w:color w:val="000000"/>
              </w:rPr>
              <m:t>ⅈ</m:t>
            </m:r>
          </m:num>
          <m:den>
            <m:r>
              <w:rPr>
                <w:rFonts w:ascii="Cambria Math" w:hAnsi="Cambria Math" w:cstheme="minorHAnsi"/>
                <w:color w:val="000000"/>
              </w:rPr>
              <m:t>ωc</m:t>
            </m:r>
          </m:den>
        </m:f>
      </m:oMath>
      <w:r w:rsidR="00272ECC" w:rsidRPr="002F38E5">
        <w:rPr>
          <w:rFonts w:eastAsiaTheme="minorEastAsia" w:cstheme="minorHAnsi"/>
          <w:noProof/>
          <w:color w:val="000000"/>
        </w:rPr>
        <w:t xml:space="preserve"> – комплексное сопротивление конденсатора</w:t>
      </w:r>
    </w:p>
    <w:p w14:paraId="65259D62" w14:textId="77777777" w:rsidR="00272ECC" w:rsidRPr="002F38E5" w:rsidRDefault="00272ECC" w:rsidP="00A85C8B">
      <w:pPr>
        <w:rPr>
          <w:rFonts w:eastAsiaTheme="minorEastAsia" w:cstheme="minorHAnsi"/>
          <w:noProof/>
          <w:color w:val="000000"/>
        </w:rPr>
      </w:pPr>
      <m:oMath>
        <m:r>
          <w:rPr>
            <w:rFonts w:ascii="Cambria Math" w:hAnsi="Cambria Math" w:cstheme="minorHAnsi"/>
            <w:color w:val="000000"/>
          </w:rPr>
          <m:t>z=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theme="minorHAnsi"/>
                    <w:color w:val="000000"/>
                  </w:rPr>
                  <m:t>U</m:t>
                </m:r>
              </m:e>
            </m:acc>
          </m:num>
          <m:den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theme="minorHAnsi"/>
                    <w:color w:val="000000"/>
                  </w:rPr>
                  <m:t>I</m:t>
                </m:r>
              </m:e>
            </m:acc>
          </m:den>
        </m:f>
      </m:oMath>
      <w:r w:rsidRPr="002F38E5">
        <w:rPr>
          <w:rFonts w:eastAsiaTheme="minorEastAsia" w:cstheme="minorHAnsi"/>
          <w:noProof/>
          <w:color w:val="000000"/>
        </w:rPr>
        <w:t xml:space="preserve"> – комплексное сопротивление</w:t>
      </w:r>
    </w:p>
    <w:p w14:paraId="6F13B2BB" w14:textId="77777777" w:rsidR="00272ECC" w:rsidRPr="002F38E5" w:rsidRDefault="00272ECC" w:rsidP="00A85C8B">
      <w:pPr>
        <w:rPr>
          <w:rFonts w:eastAsiaTheme="minorEastAsia" w:cstheme="minorHAnsi"/>
          <w:noProof/>
          <w:color w:val="000000"/>
        </w:rPr>
      </w:pPr>
      <m:oMath>
        <m:r>
          <w:rPr>
            <w:rFonts w:ascii="Cambria Math" w:hAnsi="Cambria Math" w:cstheme="minorHAnsi"/>
            <w:color w:val="000000"/>
          </w:rPr>
          <m:t>Y=</m:t>
        </m:r>
        <m:f>
          <m:fPr>
            <m:ctrlPr>
              <w:rPr>
                <w:rFonts w:ascii="Cambria Math" w:hAnsi="Cambria Math" w:cstheme="minorHAnsi"/>
                <w:i/>
                <w:color w:val="000000"/>
              </w:rPr>
            </m:ctrlPr>
          </m:fPr>
          <m:num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theme="minorHAnsi"/>
                    <w:color w:val="000000"/>
                  </w:rPr>
                  <m:t>I</m:t>
                </m:r>
              </m:e>
            </m:acc>
          </m:num>
          <m:den>
            <m:acc>
              <m:accPr>
                <m:chr m:val="̇"/>
                <m:ctrlPr>
                  <w:rPr>
                    <w:rFonts w:ascii="Cambria Math" w:hAnsi="Cambria Math" w:cstheme="minorHAnsi"/>
                    <w:i/>
                    <w:color w:val="000000"/>
                  </w:rPr>
                </m:ctrlPr>
              </m:accPr>
              <m:e>
                <m:r>
                  <w:rPr>
                    <w:rFonts w:ascii="Cambria Math" w:hAnsi="Cambria Math" w:cstheme="minorHAnsi"/>
                    <w:color w:val="000000"/>
                  </w:rPr>
                  <m:t>U</m:t>
                </m:r>
              </m:e>
            </m:acc>
          </m:den>
        </m:f>
      </m:oMath>
      <w:r w:rsidRPr="002F38E5">
        <w:rPr>
          <w:rFonts w:eastAsiaTheme="minorEastAsia" w:cstheme="minorHAnsi"/>
          <w:noProof/>
          <w:color w:val="000000"/>
        </w:rPr>
        <w:t xml:space="preserve"> – комплексная проводимость</w:t>
      </w:r>
    </w:p>
    <w:p w14:paraId="192EFDB9" w14:textId="3AC86724" w:rsidR="003613E6" w:rsidRPr="002F38E5" w:rsidRDefault="003613E6" w:rsidP="00432899">
      <w:pPr>
        <w:rPr>
          <w:rFonts w:cstheme="minorHAnsi"/>
          <w:bCs/>
          <w:color w:val="000000"/>
        </w:rPr>
      </w:pPr>
    </w:p>
    <w:p w14:paraId="73A290D2" w14:textId="77777777" w:rsidR="00B638EF" w:rsidRPr="002F38E5" w:rsidRDefault="00B638EF" w:rsidP="00B638EF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lastRenderedPageBreak/>
        <w:t>Комплексная схема замещения цепи может быть получена из схемы замещения для мгновенных значений путем замены всех идеализированных пассивных двухполюсников их комплексными сопротивлениями (проводимостями) и всех токов и напряжений — их комплексными изображениями.</w:t>
      </w:r>
    </w:p>
    <w:p w14:paraId="3E9AAE31" w14:textId="77777777" w:rsidR="00B638EF" w:rsidRPr="002F38E5" w:rsidRDefault="00B638EF" w:rsidP="00B638EF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По внешнему виду комплексная схема замещения цепи подобна цепи постоянного тока, составленной только из сопротивлений и идеализированных источников энергии, причем, подобно цепи постоянного тока, компонентные уравнения всех ветвей в комплексной форме являются алгебраическими.</w:t>
      </w:r>
    </w:p>
    <w:p w14:paraId="3529AE1D" w14:textId="2EABBE7A" w:rsidR="003613E6" w:rsidRPr="002F38E5" w:rsidRDefault="003613E6" w:rsidP="00432899">
      <w:pPr>
        <w:rPr>
          <w:rFonts w:eastAsiaTheme="minorEastAsia" w:cstheme="minorHAnsi"/>
          <w:color w:val="000000" w:themeColor="text1"/>
        </w:rPr>
      </w:pPr>
    </w:p>
    <w:p w14:paraId="25E95825" w14:textId="77777777" w:rsidR="000B5991" w:rsidRPr="002F38E5" w:rsidRDefault="000B5991" w:rsidP="000B5991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Метод компле́ксных амплитуд — метод расчета линейных электрических цепей, содержащих реактивные элементы, в установившемся режиме при гармонических входных сигналах.</w:t>
      </w:r>
    </w:p>
    <w:p w14:paraId="03E74C80" w14:textId="77777777" w:rsidR="000B5991" w:rsidRPr="002F38E5" w:rsidRDefault="000B5991" w:rsidP="000B5991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Суть метода заключается в следующем:</w:t>
      </w:r>
    </w:p>
    <w:p w14:paraId="5B6E81CC" w14:textId="77777777" w:rsidR="000B5991" w:rsidRPr="002F38E5" w:rsidRDefault="000B5991" w:rsidP="000B5991">
      <w:pPr>
        <w:pStyle w:val="a4"/>
        <w:numPr>
          <w:ilvl w:val="0"/>
          <w:numId w:val="11"/>
        </w:numPr>
        <w:spacing w:after="160" w:line="259" w:lineRule="auto"/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Для всех реактивных элементов определяется их комплексное сопротивление.</w:t>
      </w:r>
    </w:p>
    <w:p w14:paraId="39764AE6" w14:textId="77777777" w:rsidR="000B5991" w:rsidRPr="002F38E5" w:rsidRDefault="000B5991" w:rsidP="000B5991">
      <w:pPr>
        <w:pStyle w:val="a4"/>
        <w:numPr>
          <w:ilvl w:val="0"/>
          <w:numId w:val="11"/>
        </w:numPr>
        <w:spacing w:after="160" w:line="259" w:lineRule="auto"/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Все токи и напряжения рассматриваются в виде комплексных амплитуд.</w:t>
      </w:r>
    </w:p>
    <w:p w14:paraId="0A242097" w14:textId="77777777" w:rsidR="000B5991" w:rsidRPr="002F38E5" w:rsidRDefault="000B5991" w:rsidP="000B5991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После введения этих замен задача анализа цепи сводится к задаче анализа цепи на постоянном токе:</w:t>
      </w:r>
    </w:p>
    <w:p w14:paraId="2702FBD3" w14:textId="77777777" w:rsidR="000B5991" w:rsidRPr="002F38E5" w:rsidRDefault="000B5991" w:rsidP="000B5991">
      <w:pPr>
        <w:pStyle w:val="a4"/>
        <w:numPr>
          <w:ilvl w:val="0"/>
          <w:numId w:val="12"/>
        </w:numPr>
        <w:spacing w:after="160" w:line="259" w:lineRule="auto"/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Комплексные сопротивления трактуются как обычные сопротивления</w:t>
      </w:r>
    </w:p>
    <w:p w14:paraId="3883A59E" w14:textId="77777777" w:rsidR="000B5991" w:rsidRPr="002F38E5" w:rsidRDefault="000B5991" w:rsidP="000B5991">
      <w:pPr>
        <w:pStyle w:val="a4"/>
        <w:numPr>
          <w:ilvl w:val="0"/>
          <w:numId w:val="12"/>
        </w:numPr>
        <w:spacing w:after="160" w:line="259" w:lineRule="auto"/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комплексные амплитуды токов и напряжений как обычные токи и напряжения</w:t>
      </w:r>
    </w:p>
    <w:p w14:paraId="2D7581AE" w14:textId="77777777" w:rsidR="000B5991" w:rsidRPr="002F38E5" w:rsidRDefault="000B5991" w:rsidP="000B5991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Таким образом, мы избавились от реактивности элементов и зависимости от времени сигналов. Эти факторы, затрудняющие математическое описание схемы, теперь перенесены в сигнал: все параметры зависят от частоты гармонического сигнала и являются комплекснозначными.</w:t>
      </w:r>
    </w:p>
    <w:p w14:paraId="0DB724CA" w14:textId="33A89640" w:rsidR="00DA0930" w:rsidRPr="002F38E5" w:rsidRDefault="000C4D3D" w:rsidP="00432899">
      <w:pPr>
        <w:rPr>
          <w:rFonts w:eastAsiaTheme="minorEastAsia" w:cstheme="minorHAnsi"/>
          <w:noProof/>
          <w:color w:val="000000"/>
        </w:rPr>
      </w:pPr>
      <m:oMath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r>
              <w:rPr>
                <w:rFonts w:ascii="Cambria Math" w:hAnsi="Cambria Math" w:cstheme="minorHAnsi"/>
                <w:color w:val="000000"/>
              </w:rPr>
              <m:t>U</m:t>
            </m:r>
          </m:e>
        </m:acc>
        <m:d>
          <m:dPr>
            <m:ctrlPr>
              <w:rPr>
                <w:rFonts w:ascii="Cambria Math" w:hAnsi="Cambria Math" w:cstheme="minorHAnsi"/>
                <w:i/>
                <w:color w:val="000000"/>
              </w:rPr>
            </m:ctrlPr>
          </m:dPr>
          <m:e>
            <m:r>
              <w:rPr>
                <w:rFonts w:ascii="Cambria Math" w:hAnsi="Cambria Math" w:cstheme="minorHAnsi"/>
                <w:color w:val="000000"/>
              </w:rPr>
              <m:t>t</m:t>
            </m:r>
          </m:e>
        </m:d>
        <m:r>
          <w:rPr>
            <w:rFonts w:ascii="Cambria Math" w:hAnsi="Cambria Math" w:cstheme="minorHAnsi"/>
            <w:color w:val="000000"/>
          </w:rPr>
          <m:t>=</m:t>
        </m:r>
        <m:acc>
          <m:accPr>
            <m:chr m:val="̇"/>
            <m:ctrlPr>
              <w:rPr>
                <w:rFonts w:ascii="Cambria Math" w:hAnsi="Cambria Math" w:cstheme="minorHAnsi"/>
                <w:i/>
                <w:color w:val="000000"/>
              </w:rPr>
            </m:ctrlPr>
          </m:accPr>
          <m:e>
            <m:sSub>
              <m:sSubPr>
                <m:ctrlPr>
                  <w:rPr>
                    <w:rFonts w:ascii="Cambria Math" w:hAnsi="Cambria Math" w:cstheme="minorHAnsi"/>
                    <w:i/>
                    <w:color w:val="000000"/>
                    <w:lang w:val="en-US"/>
                  </w:rPr>
                </m:ctrlPr>
              </m:sSubPr>
              <m:e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theme="minorHAnsi"/>
                    <w:color w:val="000000"/>
                    <w:lang w:val="en-US"/>
                  </w:rPr>
                  <m:t>m</m:t>
                </m:r>
              </m:sub>
            </m:sSub>
          </m:e>
        </m:acc>
        <m:r>
          <w:rPr>
            <w:rFonts w:ascii="Cambria Math" w:hAnsi="Cambria Math" w:cstheme="minorHAnsi"/>
            <w:color w:val="000000"/>
          </w:rPr>
          <m:t>*</m:t>
        </m:r>
        <m:sSup>
          <m:sSupPr>
            <m:ctrlPr>
              <w:rPr>
                <w:rFonts w:ascii="Cambria Math" w:hAnsi="Cambria Math" w:cstheme="minorHAnsi"/>
                <w:i/>
                <w:color w:val="000000"/>
              </w:rPr>
            </m:ctrlPr>
          </m:sSupPr>
          <m:e>
            <m:r>
              <w:rPr>
                <w:rFonts w:ascii="Cambria Math" w:hAnsi="Cambria Math" w:cstheme="minorHAnsi"/>
                <w:color w:val="000000"/>
              </w:rPr>
              <m:t>ⅇ</m:t>
            </m:r>
          </m:e>
          <m:sup>
            <m:r>
              <w:rPr>
                <w:rFonts w:ascii="Cambria Math" w:hAnsi="Cambria Math" w:cstheme="minorHAnsi"/>
                <w:color w:val="000000"/>
              </w:rPr>
              <m:t>ⅈωt</m:t>
            </m:r>
          </m:sup>
        </m:sSup>
      </m:oMath>
      <w:r w:rsidR="00C0742C" w:rsidRPr="002F38E5">
        <w:rPr>
          <w:rFonts w:eastAsiaTheme="minorEastAsia" w:cstheme="minorHAnsi"/>
          <w:noProof/>
          <w:color w:val="000000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noProof/>
                <w:color w:val="000000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noProof/>
                    <w:color w:val="000000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noProof/>
                    <w:color w:val="000000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noProof/>
                <w:color w:val="000000"/>
                <w:lang w:val="en-US"/>
              </w:rPr>
              <m:t>m</m:t>
            </m:r>
          </m:sub>
        </m:sSub>
        <m:r>
          <w:rPr>
            <w:rFonts w:ascii="Cambria Math" w:eastAsiaTheme="minorEastAsia" w:hAnsi="Cambria Math" w:cstheme="minorHAnsi"/>
            <w:noProof/>
            <w:color w:val="000000"/>
          </w:rPr>
          <m:t>=</m:t>
        </m:r>
        <m:sSub>
          <m:sSubPr>
            <m:ctrlPr>
              <w:rPr>
                <w:rFonts w:ascii="Cambria Math" w:eastAsiaTheme="minorEastAsia" w:hAnsi="Cambria Math" w:cstheme="minorHAnsi"/>
                <w:i/>
                <w:noProof/>
                <w:color w:val="000000"/>
                <w:lang w:val="en-US"/>
              </w:rPr>
            </m:ctrlPr>
          </m:sSubPr>
          <m:e>
            <m:r>
              <w:rPr>
                <w:rFonts w:ascii="Cambria Math" w:eastAsiaTheme="minorEastAsia" w:hAnsi="Cambria Math" w:cstheme="minorHAnsi"/>
                <w:noProof/>
                <w:color w:val="000000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  <w:noProof/>
                <w:color w:val="000000"/>
                <w:lang w:val="en-US"/>
              </w:rPr>
              <m:t>m</m:t>
            </m:r>
          </m:sub>
        </m:sSub>
        <m:r>
          <w:rPr>
            <w:rFonts w:ascii="Cambria Math" w:eastAsiaTheme="minorEastAsia" w:hAnsi="Cambria Math" w:cstheme="minorHAnsi"/>
            <w:noProof/>
            <w:color w:val="000000"/>
          </w:rPr>
          <m:t>*</m:t>
        </m:r>
        <m:sSup>
          <m:sSupPr>
            <m:ctrlPr>
              <w:rPr>
                <w:rFonts w:ascii="Cambria Math" w:eastAsiaTheme="minorEastAsia" w:hAnsi="Cambria Math" w:cstheme="minorHAnsi"/>
                <w:i/>
                <w:noProof/>
                <w:color w:val="000000"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inorHAnsi"/>
                <w:noProof/>
                <w:color w:val="000000"/>
              </w:rPr>
              <m:t>ⅇ</m:t>
            </m:r>
          </m:e>
          <m:sup>
            <m:r>
              <w:rPr>
                <w:rFonts w:ascii="Cambria Math" w:eastAsiaTheme="minorEastAsia" w:hAnsi="Cambria Math" w:cstheme="minorHAnsi"/>
                <w:noProof/>
                <w:color w:val="000000"/>
              </w:rPr>
              <m:t>ⅈ</m:t>
            </m:r>
            <m:r>
              <w:rPr>
                <w:rFonts w:ascii="Cambria Math" w:eastAsiaTheme="minorEastAsia" w:hAnsi="Cambria Math" w:cstheme="minorHAnsi"/>
                <w:noProof/>
                <w:color w:val="000000"/>
                <w:lang w:val="en-US"/>
              </w:rPr>
              <m:t>φ</m:t>
            </m:r>
          </m:sup>
        </m:sSup>
      </m:oMath>
      <w:r w:rsidR="00C0742C" w:rsidRPr="002F38E5">
        <w:rPr>
          <w:rFonts w:eastAsiaTheme="minorEastAsia" w:cstheme="minorHAnsi"/>
          <w:noProof/>
          <w:color w:val="000000"/>
        </w:rPr>
        <w:t>, где фи – фаза.</w:t>
      </w:r>
    </w:p>
    <w:p w14:paraId="11DC2461" w14:textId="456C66F8" w:rsidR="00960BB2" w:rsidRPr="002F38E5" w:rsidRDefault="00960BB2" w:rsidP="00432899">
      <w:pPr>
        <w:rPr>
          <w:rFonts w:eastAsiaTheme="minorEastAsia" w:cstheme="minorHAnsi"/>
          <w:noProof/>
          <w:color w:val="000000"/>
        </w:rPr>
      </w:pPr>
    </w:p>
    <w:p w14:paraId="6AB707BE" w14:textId="0DEBA23A" w:rsidR="00960BB2" w:rsidRPr="002F38E5" w:rsidRDefault="00960BB2" w:rsidP="00432899">
      <w:pPr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7AF4936" wp14:editId="366BE157">
            <wp:extent cx="1590675" cy="1585560"/>
            <wp:effectExtent l="0" t="0" r="0" b="0"/>
            <wp:docPr id="1438454472" name="Рисунок 27" descr="https://sun9-57.userapi.com/c854532/v854532590/1b6c00/43ABBFQYZ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4F42" w14:textId="1FF84E48" w:rsidR="00960BB2" w:rsidRPr="002F38E5" w:rsidRDefault="00960BB2" w:rsidP="00432899">
      <w:pPr>
        <w:rPr>
          <w:rFonts w:eastAsiaTheme="minorEastAsia" w:cstheme="minorHAnsi"/>
          <w:color w:val="000000" w:themeColor="text1"/>
        </w:rPr>
      </w:pPr>
    </w:p>
    <w:p w14:paraId="4F2B6763" w14:textId="77777777" w:rsidR="00960BB2" w:rsidRPr="002F38E5" w:rsidRDefault="00960BB2" w:rsidP="00960BB2">
      <w:pPr>
        <w:rPr>
          <w:rFonts w:eastAsiaTheme="minorEastAsia" w:cstheme="minorHAnsi"/>
          <w:noProof/>
          <w:color w:val="000000"/>
        </w:rPr>
      </w:pPr>
      <w:r w:rsidRPr="002F38E5">
        <w:rPr>
          <w:rFonts w:eastAsiaTheme="minorEastAsia" w:cstheme="minorHAnsi"/>
          <w:noProof/>
          <w:color w:val="000000"/>
        </w:rPr>
        <w:t>Применение – расчёт цепей с реактивными элементами методами контурных токов, узловых потенциалов.</w:t>
      </w:r>
    </w:p>
    <w:p w14:paraId="3EC4FB4C" w14:textId="5A90DCF0" w:rsidR="000B5991" w:rsidRPr="002F38E5" w:rsidRDefault="000B5991" w:rsidP="00432899">
      <w:pPr>
        <w:rPr>
          <w:rFonts w:eastAsiaTheme="minorEastAsia" w:cstheme="minorHAnsi"/>
          <w:color w:val="000000" w:themeColor="text1"/>
        </w:rPr>
      </w:pPr>
    </w:p>
    <w:p w14:paraId="79F1AEC4" w14:textId="77777777" w:rsidR="009062BC" w:rsidRDefault="009062BC">
      <w:pPr>
        <w:rPr>
          <w:rFonts w:cstheme="minorHAnsi"/>
          <w:b/>
          <w:bCs/>
          <w:color w:val="000000"/>
        </w:rPr>
      </w:pPr>
      <w:r>
        <w:rPr>
          <w:rFonts w:cstheme="minorHAnsi"/>
          <w:b/>
          <w:bCs/>
          <w:color w:val="000000"/>
        </w:rPr>
        <w:br w:type="page"/>
      </w:r>
    </w:p>
    <w:p w14:paraId="302D6A6A" w14:textId="2BFF3DC6" w:rsidR="00CD1FFC" w:rsidRPr="002F38E5" w:rsidRDefault="00CD1FFC" w:rsidP="00CD1FFC">
      <w:pPr>
        <w:tabs>
          <w:tab w:val="left" w:pos="2880"/>
        </w:tabs>
        <w:rPr>
          <w:rFonts w:cstheme="minorHAnsi"/>
          <w:b/>
          <w:bCs/>
          <w:color w:val="FF0000"/>
        </w:rPr>
      </w:pPr>
      <w:r w:rsidRPr="002F38E5">
        <w:rPr>
          <w:rFonts w:cstheme="minorHAnsi"/>
          <w:b/>
          <w:bCs/>
          <w:color w:val="000000"/>
        </w:rPr>
        <w:lastRenderedPageBreak/>
        <w:t xml:space="preserve">12. Методы расчета цепей в установившемся режиме при гармоническом воздействии. Законы Ома и Кирхгофа в комплексной форме, </w:t>
      </w:r>
      <w:r w:rsidRPr="002F38E5">
        <w:rPr>
          <w:rFonts w:cstheme="minorHAnsi"/>
          <w:b/>
          <w:bCs/>
          <w:color w:val="FF0000"/>
        </w:rPr>
        <w:t>их геометрическая интерпретация</w:t>
      </w:r>
      <w:r w:rsidRPr="002F38E5">
        <w:rPr>
          <w:rFonts w:cstheme="minorHAnsi"/>
          <w:b/>
          <w:bCs/>
          <w:color w:val="000000"/>
        </w:rPr>
        <w:t xml:space="preserve">. Полная, активная и реактивная мощности. Действующие значения тока и напряжения. Энергетический баланс при гармоническом воздействии. </w:t>
      </w:r>
      <w:r w:rsidRPr="002F38E5">
        <w:rPr>
          <w:rFonts w:cstheme="minorHAnsi"/>
          <w:b/>
          <w:bCs/>
          <w:color w:val="FF0000"/>
        </w:rPr>
        <w:t>Пример расчета энергетического баланса.</w:t>
      </w:r>
    </w:p>
    <w:p w14:paraId="0278BD55" w14:textId="6D0406B2" w:rsidR="0045197F" w:rsidRPr="002F38E5" w:rsidRDefault="0045197F" w:rsidP="00432899">
      <w:pPr>
        <w:rPr>
          <w:rFonts w:eastAsiaTheme="minorEastAsia" w:cstheme="minorHAnsi"/>
          <w:color w:val="000000" w:themeColor="text1"/>
        </w:rPr>
      </w:pPr>
    </w:p>
    <w:p w14:paraId="4E81C9EF" w14:textId="7A3CA230" w:rsidR="0045197F" w:rsidRPr="002F38E5" w:rsidRDefault="00693E5D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 гармоническом воздействии в основу всех методов расчета линейных цепей положен метод комплексных амплитуд.</w:t>
      </w:r>
    </w:p>
    <w:p w14:paraId="135EB846" w14:textId="3BB52BE7" w:rsidR="00411358" w:rsidRPr="002F38E5" w:rsidRDefault="00411358" w:rsidP="00432899">
      <w:pPr>
        <w:rPr>
          <w:rFonts w:eastAsiaTheme="minorEastAsia" w:cstheme="minorHAnsi"/>
          <w:color w:val="000000" w:themeColor="text1"/>
        </w:rPr>
      </w:pPr>
    </w:p>
    <w:p w14:paraId="3C525632" w14:textId="77777777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Методы расчета цепей в установившемся режиме при гармоническом воздействии.</w:t>
      </w:r>
    </w:p>
    <w:p w14:paraId="3DC18824" w14:textId="77777777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Основными методами расчета являются:  </w:t>
      </w:r>
    </w:p>
    <w:p w14:paraId="4490ADF6" w14:textId="77777777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</w:p>
    <w:p w14:paraId="7D6E8AE2" w14:textId="77777777" w:rsidR="00693E5D" w:rsidRPr="002F38E5" w:rsidRDefault="00693E5D" w:rsidP="00693E5D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токов ветвей (МТВ).  </w:t>
      </w:r>
    </w:p>
    <w:p w14:paraId="14D2FC1C" w14:textId="77777777" w:rsidR="00693E5D" w:rsidRPr="002F38E5" w:rsidRDefault="00693E5D" w:rsidP="00693E5D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контурных токов (МКТ).  </w:t>
      </w:r>
    </w:p>
    <w:p w14:paraId="7D1E8952" w14:textId="77777777" w:rsidR="00693E5D" w:rsidRPr="002F38E5" w:rsidRDefault="00693E5D" w:rsidP="00693E5D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узловых потенциалов (МУП).  </w:t>
      </w:r>
    </w:p>
    <w:p w14:paraId="1787161D" w14:textId="77777777" w:rsidR="00693E5D" w:rsidRPr="002F38E5" w:rsidRDefault="00693E5D" w:rsidP="00693E5D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Метод наложения.</w:t>
      </w:r>
    </w:p>
    <w:p w14:paraId="34680BCF" w14:textId="77777777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</w:p>
    <w:p w14:paraId="30620B25" w14:textId="2A609188" w:rsidR="00693E5D" w:rsidRPr="002F38E5" w:rsidRDefault="00405C96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Закон Ома</w:t>
      </w:r>
    </w:p>
    <w:p w14:paraId="55BBDDD4" w14:textId="6ADD2E8D" w:rsidR="00405C96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=Z*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=Y*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</m:acc>
        </m:oMath>
      </m:oMathPara>
    </w:p>
    <w:p w14:paraId="424FB5C8" w14:textId="7F4B7E54" w:rsidR="00C62F38" w:rsidRPr="002F38E5" w:rsidRDefault="00C62F38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</m:oMath>
      <w:r w:rsidRPr="002F38E5">
        <w:rPr>
          <w:rFonts w:eastAsiaTheme="minorEastAsia" w:cstheme="minorHAnsi"/>
          <w:color w:val="000000" w:themeColor="text1"/>
        </w:rPr>
        <w:t xml:space="preserve"> – комплексное сопротивление,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Y</m:t>
        </m:r>
      </m:oMath>
      <w:r w:rsidRPr="002F38E5">
        <w:rPr>
          <w:rFonts w:eastAsiaTheme="minorEastAsia" w:cstheme="minorHAnsi"/>
          <w:color w:val="000000" w:themeColor="text1"/>
        </w:rPr>
        <w:t>- комплексная проводимость участка цепи.</w:t>
      </w:r>
    </w:p>
    <w:p w14:paraId="0E3A633D" w14:textId="70FDE569" w:rsidR="00CD5CCD" w:rsidRPr="002F38E5" w:rsidRDefault="00CD5CCD" w:rsidP="00432899">
      <w:pPr>
        <w:rPr>
          <w:rFonts w:eastAsiaTheme="minorEastAsia" w:cstheme="minorHAnsi"/>
          <w:color w:val="000000" w:themeColor="text1"/>
        </w:rPr>
      </w:pPr>
    </w:p>
    <w:p w14:paraId="5756ED92" w14:textId="5953DEEF" w:rsidR="00CD5CCD" w:rsidRPr="002F38E5" w:rsidRDefault="00CD5CCD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Закон Кирхгофа</w:t>
      </w:r>
    </w:p>
    <w:p w14:paraId="019C5444" w14:textId="2B971A07" w:rsidR="001F3F45" w:rsidRPr="002F38E5" w:rsidRDefault="001F3F45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Второй:</w:t>
      </w:r>
    </w:p>
    <w:p w14:paraId="7F2CBBFE" w14:textId="75DA78A9" w:rsidR="00CD5CCD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=0</m:t>
              </m:r>
            </m:e>
          </m:nary>
        </m:oMath>
      </m:oMathPara>
    </w:p>
    <w:p w14:paraId="0E750E60" w14:textId="56545E96" w:rsidR="00693E5D" w:rsidRPr="002F38E5" w:rsidRDefault="001F3F45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k</m:t>
        </m:r>
      </m:oMath>
      <w:r w:rsidRPr="002F38E5">
        <w:rPr>
          <w:rFonts w:eastAsiaTheme="minorEastAsia" w:cstheme="minorHAnsi"/>
          <w:color w:val="000000" w:themeColor="text1"/>
        </w:rPr>
        <w:t xml:space="preserve"> - число ветвей, входящих в контур</w:t>
      </w:r>
    </w:p>
    <w:p w14:paraId="7DBD82CB" w14:textId="17344E0C" w:rsidR="001F3F45" w:rsidRPr="002F38E5" w:rsidRDefault="001F3F45" w:rsidP="00432899">
      <w:pPr>
        <w:rPr>
          <w:rFonts w:eastAsiaTheme="minorEastAsia" w:cstheme="minorHAnsi"/>
          <w:color w:val="000000" w:themeColor="text1"/>
        </w:rPr>
      </w:pPr>
    </w:p>
    <w:p w14:paraId="4CA2DBAE" w14:textId="3293D43E" w:rsidR="001F3F45" w:rsidRPr="002F38E5" w:rsidRDefault="001F3F45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Первый:</w:t>
      </w:r>
    </w:p>
    <w:p w14:paraId="6C421B53" w14:textId="0956563A" w:rsidR="001F3F45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mn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=0</m:t>
              </m:r>
            </m:e>
          </m:nary>
        </m:oMath>
      </m:oMathPara>
    </w:p>
    <w:p w14:paraId="5036B727" w14:textId="4679EF69" w:rsidR="001F3F45" w:rsidRPr="002F38E5" w:rsidRDefault="001F3F45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– число ветвей, связанных с узлом.</w:t>
      </w:r>
    </w:p>
    <w:p w14:paraId="4EE277AB" w14:textId="20BF9044" w:rsidR="006A6B4D" w:rsidRPr="002F38E5" w:rsidRDefault="006A6B4D" w:rsidP="00432899">
      <w:pPr>
        <w:rPr>
          <w:rFonts w:eastAsiaTheme="minorEastAsia" w:cstheme="minorHAnsi"/>
          <w:color w:val="000000" w:themeColor="text1"/>
        </w:rPr>
      </w:pPr>
    </w:p>
    <w:p w14:paraId="700E4CC1" w14:textId="36A67DAD" w:rsidR="006A6B4D" w:rsidRPr="002F38E5" w:rsidRDefault="007653A5" w:rsidP="00432899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Полная, активная и реактивная мощности.</w:t>
      </w:r>
    </w:p>
    <w:p w14:paraId="2C301E9B" w14:textId="2C1D07DD" w:rsidR="009C1808" w:rsidRPr="002F38E5" w:rsidRDefault="009C1808" w:rsidP="00432899">
      <w:pPr>
        <w:rPr>
          <w:rFonts w:cstheme="minorHAnsi"/>
          <w:bCs/>
          <w:color w:val="000000"/>
        </w:rPr>
      </w:pPr>
      <w:r w:rsidRPr="002F38E5">
        <w:rPr>
          <w:rFonts w:cstheme="minorHAnsi"/>
          <w:bCs/>
          <w:color w:val="000000"/>
        </w:rPr>
        <w:t>Полная мощность:</w:t>
      </w:r>
    </w:p>
    <w:p w14:paraId="03B7B024" w14:textId="71E699C8" w:rsidR="007653A5" w:rsidRPr="002F38E5" w:rsidRDefault="000C4D3D" w:rsidP="00432899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s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=U*I=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Q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e>
          </m:rad>
        </m:oMath>
      </m:oMathPara>
    </w:p>
    <w:p w14:paraId="1B08194E" w14:textId="1DE6592F" w:rsidR="006A6B4D" w:rsidRPr="002F38E5" w:rsidRDefault="009C1808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U</m:t>
        </m:r>
        <m:r>
          <w:rPr>
            <w:rFonts w:ascii="Cambria Math" w:eastAsiaTheme="minorEastAsia" w:hAnsi="Cambria Math" w:cstheme="minorHAnsi"/>
            <w:color w:val="000000" w:themeColor="text1"/>
          </w:rPr>
          <m:t>,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I</m:t>
        </m:r>
      </m:oMath>
      <w:r w:rsidRPr="002F38E5">
        <w:rPr>
          <w:rFonts w:eastAsiaTheme="minorEastAsia" w:cstheme="minorHAnsi"/>
          <w:color w:val="000000" w:themeColor="text1"/>
        </w:rPr>
        <w:t xml:space="preserve"> – действующие значения напряжения и тока.</w:t>
      </w:r>
    </w:p>
    <w:p w14:paraId="28F82CBA" w14:textId="4CCBE5C9" w:rsidR="009C1808" w:rsidRPr="002F38E5" w:rsidRDefault="00AB05F4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Активная мощность:</w:t>
      </w:r>
    </w:p>
    <w:p w14:paraId="453B3FD0" w14:textId="213E8038" w:rsidR="00AB05F4" w:rsidRPr="002F38E5" w:rsidRDefault="00B3530E" w:rsidP="00432899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P=Re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S</m:t>
                  </m:r>
                </m:e>
              </m:acc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s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*cosφ=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*R</m:t>
          </m:r>
        </m:oMath>
      </m:oMathPara>
    </w:p>
    <w:p w14:paraId="75C9B198" w14:textId="59C19146" w:rsidR="00B3530E" w:rsidRPr="002F38E5" w:rsidRDefault="00603DEC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Реактивная мощность:</w:t>
      </w:r>
    </w:p>
    <w:p w14:paraId="71EF198C" w14:textId="5B99DB83" w:rsidR="00603DEC" w:rsidRPr="002F38E5" w:rsidRDefault="002E5D91" w:rsidP="00432899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Q=Im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</m:t>
                  </m:r>
                </m:e>
              </m:acc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s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*sinφ=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*Z</m:t>
          </m:r>
        </m:oMath>
      </m:oMathPara>
    </w:p>
    <w:p w14:paraId="38870DBA" w14:textId="1A6BE277" w:rsidR="002E5D91" w:rsidRPr="002F38E5" w:rsidRDefault="00BD142A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Z</m:t>
        </m:r>
      </m:oMath>
      <w:r w:rsidRPr="002F38E5">
        <w:rPr>
          <w:rFonts w:eastAsiaTheme="minorEastAsia" w:cstheme="minorHAnsi"/>
          <w:color w:val="000000" w:themeColor="text1"/>
        </w:rPr>
        <w:t xml:space="preserve"> – реактивное сопротивление цепи;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R</m:t>
        </m:r>
      </m:oMath>
      <w:r w:rsidR="005F1443" w:rsidRPr="002F38E5">
        <w:rPr>
          <w:rFonts w:eastAsiaTheme="minorEastAsia" w:cstheme="minorHAnsi"/>
          <w:color w:val="000000" w:themeColor="text1"/>
        </w:rPr>
        <w:t xml:space="preserve"> – активное сопротивление цепи;</w:t>
      </w:r>
    </w:p>
    <w:p w14:paraId="37DBAB19" w14:textId="013FBCF2" w:rsidR="005F1443" w:rsidRPr="002F38E5" w:rsidRDefault="005F1443" w:rsidP="00432899">
      <w:pPr>
        <w:rPr>
          <w:rFonts w:eastAsiaTheme="minorEastAsia" w:cstheme="minorHAnsi"/>
          <w:color w:val="000000" w:themeColor="text1"/>
        </w:rPr>
      </w:pPr>
    </w:p>
    <w:p w14:paraId="054041BF" w14:textId="22FADCD9" w:rsidR="005F1443" w:rsidRPr="002F38E5" w:rsidRDefault="00B02188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Действующее напряжение и тока:</w:t>
      </w:r>
    </w:p>
    <w:p w14:paraId="0CF72FED" w14:textId="74F0ABD7" w:rsidR="00B02188" w:rsidRPr="002F38E5" w:rsidRDefault="00AF4276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Действующее значение переменного тока — это такое значение величины постоянного тока, который проходя по сопротивлению нагрузки за тот же промежуток времени, выделит такое же количество тепла, что и переменный ток</w:t>
      </w:r>
      <w:r w:rsidR="00242346" w:rsidRPr="002F38E5">
        <w:rPr>
          <w:rFonts w:eastAsiaTheme="minorEastAsia" w:cstheme="minorHAnsi"/>
          <w:color w:val="000000" w:themeColor="text1"/>
        </w:rPr>
        <w:t>.</w:t>
      </w:r>
    </w:p>
    <w:p w14:paraId="4FFD56EF" w14:textId="44FCE42B" w:rsidR="005B623C" w:rsidRPr="002F38E5" w:rsidRDefault="005B623C" w:rsidP="00432899">
      <w:pPr>
        <w:rPr>
          <w:rFonts w:eastAsiaTheme="minorEastAsia" w:cstheme="minorHAnsi"/>
          <w:color w:val="000000" w:themeColor="text1"/>
        </w:rPr>
      </w:pPr>
    </w:p>
    <w:p w14:paraId="34CA1B31" w14:textId="112F5094" w:rsidR="005B623C" w:rsidRPr="002F38E5" w:rsidRDefault="00F84BEF" w:rsidP="0043289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w:lastRenderedPageBreak/>
            <m:t>U=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max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  I=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e>
              </m:rad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5F32FB21" w14:textId="0685F403" w:rsidR="00F84BEF" w:rsidRPr="002F38E5" w:rsidRDefault="0032188E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Рассмотрим произвольную электрическую цепь, содержащую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идеальных источников напряжения,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М</m:t>
        </m:r>
      </m:oMath>
      <w:r w:rsidRPr="002F38E5">
        <w:rPr>
          <w:rFonts w:eastAsiaTheme="minorEastAsia" w:cstheme="minorHAnsi"/>
          <w:color w:val="000000" w:themeColor="text1"/>
        </w:rPr>
        <w:t xml:space="preserve"> идеальных источников тока 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H</m:t>
        </m:r>
      </m:oMath>
      <w:r w:rsidRPr="002F38E5">
        <w:rPr>
          <w:rFonts w:eastAsiaTheme="minorEastAsia" w:cstheme="minorHAnsi"/>
          <w:color w:val="000000" w:themeColor="text1"/>
        </w:rPr>
        <w:t xml:space="preserve"> идеализированных пассивных элементов.</w:t>
      </w:r>
    </w:p>
    <w:p w14:paraId="5BEEDE58" w14:textId="11B370E5" w:rsidR="00ED7039" w:rsidRPr="002F38E5" w:rsidRDefault="007B5307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Уравнение баланса комплексных мощностей:</w:t>
      </w:r>
    </w:p>
    <w:p w14:paraId="7FAAD8DA" w14:textId="2BFEAF80" w:rsidR="00ED7039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N+M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sk ист</m:t>
                  </m:r>
                </m:sub>
              </m:sSub>
            </m:e>
          </m:nary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H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sk потр.</m:t>
                  </m:r>
                </m:sub>
              </m:sSub>
            </m:e>
          </m:nary>
        </m:oMath>
      </m:oMathPara>
    </w:p>
    <w:p w14:paraId="649F7EB7" w14:textId="111CF75F" w:rsidR="007B5307" w:rsidRPr="002F38E5" w:rsidRDefault="007C5880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Таким образом, сумма комплексных мощностей, отдаваемых всеми идеализированными активными элементами, равна сумме комплексных мощностей всех идеализированных пассивных элементов.</w:t>
      </w:r>
    </w:p>
    <w:p w14:paraId="4B6F94C8" w14:textId="10DA9DF1" w:rsidR="00AB05F4" w:rsidRPr="002F38E5" w:rsidRDefault="00AB05F4" w:rsidP="00432899">
      <w:pPr>
        <w:rPr>
          <w:rFonts w:eastAsiaTheme="minorEastAsia" w:cstheme="minorHAnsi"/>
          <w:color w:val="000000" w:themeColor="text1"/>
        </w:rPr>
      </w:pPr>
    </w:p>
    <w:p w14:paraId="2DE9EAA9" w14:textId="18F882A3" w:rsidR="00CC4B57" w:rsidRPr="002F38E5" w:rsidRDefault="00CC4B57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Для практических расчетов электрических цепей условие баланса мощностей удобно представить в следующем виде:</w:t>
      </w:r>
    </w:p>
    <w:p w14:paraId="10B86F4D" w14:textId="514641E2" w:rsidR="004E5D93" w:rsidRPr="002F38E5" w:rsidRDefault="000C4D3D" w:rsidP="00432899">
      <w:pPr>
        <w:rPr>
          <w:rFonts w:eastAsiaTheme="minorEastAsia" w:cstheme="minorHAnsi"/>
          <w:color w:val="000000" w:themeColor="text1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</m:e>
          </m:nary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J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</m:e>
          </m:nary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H</m:t>
              </m:r>
            </m:sup>
            <m:e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</m:e>
          </m:nary>
        </m:oMath>
      </m:oMathPara>
    </w:p>
    <w:p w14:paraId="0FF104BC" w14:textId="4269AF89" w:rsidR="007074D4" w:rsidRDefault="007074D4" w:rsidP="00432899">
      <w:pPr>
        <w:rPr>
          <w:rFonts w:eastAsiaTheme="minorEastAsia" w:cstheme="minorHAnsi"/>
          <w:color w:val="000000" w:themeColor="text1"/>
        </w:rPr>
      </w:pPr>
    </w:p>
    <w:p w14:paraId="262E3DFA" w14:textId="77777777" w:rsidR="009A4666" w:rsidRPr="009A4666" w:rsidRDefault="009A4666" w:rsidP="009A4666">
      <w:pPr>
        <w:rPr>
          <w:rFonts w:eastAsiaTheme="minorEastAsia" w:cstheme="minorHAnsi"/>
          <w:color w:val="000000" w:themeColor="text1"/>
        </w:rPr>
      </w:pPr>
      <w:r w:rsidRPr="009A4666">
        <w:rPr>
          <w:rFonts w:eastAsiaTheme="minorEastAsia" w:cstheme="minorHAnsi"/>
          <w:color w:val="000000" w:themeColor="text1"/>
        </w:rPr>
        <w:t>Пример:</w:t>
      </w:r>
    </w:p>
    <w:p w14:paraId="570C5FE2" w14:textId="77777777" w:rsidR="009A4666" w:rsidRPr="009A4666" w:rsidRDefault="009A4666" w:rsidP="009A4666">
      <w:pPr>
        <w:rPr>
          <w:rFonts w:eastAsiaTheme="minorEastAsia" w:cstheme="minorHAnsi"/>
          <w:color w:val="000000" w:themeColor="text1"/>
        </w:rPr>
      </w:pPr>
      <w:r w:rsidRPr="009A4666">
        <w:rPr>
          <w:rFonts w:eastAsiaTheme="minorEastAsia" w:cstheme="minorHAnsi"/>
          <w:color w:val="000000" w:themeColor="text1"/>
        </w:rPr>
        <w:t>Дано:</w:t>
      </w:r>
    </w:p>
    <w:p w14:paraId="10C7468F" w14:textId="77777777" w:rsidR="009A4666" w:rsidRPr="009A4666" w:rsidRDefault="000C4D3D" w:rsidP="009A4666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=6;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+i*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47EA8D2D" w14:textId="77777777" w:rsidR="009A4666" w:rsidRPr="009A4666" w:rsidRDefault="000C4D3D" w:rsidP="009A4666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-i*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=-3;</m:t>
          </m:r>
        </m:oMath>
      </m:oMathPara>
    </w:p>
    <w:p w14:paraId="0C36DE27" w14:textId="77777777" w:rsidR="009A4666" w:rsidRPr="009A4666" w:rsidRDefault="000C4D3D" w:rsidP="009A4666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-i*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9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2FF539BD" w14:textId="77777777" w:rsidR="009A4666" w:rsidRPr="009A4666" w:rsidRDefault="000C4D3D" w:rsidP="009A4666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=100;</m:t>
          </m:r>
        </m:oMath>
      </m:oMathPara>
    </w:p>
    <w:p w14:paraId="6DB4CAA5" w14:textId="77777777" w:rsidR="009A4666" w:rsidRPr="009A4666" w:rsidRDefault="000C4D3D" w:rsidP="009A4666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 xml:space="preserve">=i*300;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r>
            <w:rPr>
              <w:rFonts w:ascii="Cambria Math" w:hAnsi="Cambria Math" w:cstheme="minorHAnsi"/>
              <w:szCs w:val="20"/>
              <w:lang w:val="en-US" w:eastAsia="ru-RU"/>
            </w:rPr>
            <m:t>-300i</m:t>
          </m:r>
          <m:r>
            <w:rPr>
              <w:rFonts w:ascii="Cambria Math" w:eastAsiaTheme="minorEastAsia" w:hAnsi="Cambria Math" w:cstheme="minorHAnsi"/>
              <w:szCs w:val="20"/>
              <w:lang w:val="en-US" w:eastAsia="ru-RU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bCs/>
                  <w:i/>
                  <w:szCs w:val="20"/>
                  <w:lang w:val="en-US" w:eastAsia="ru-RU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Cs w:val="20"/>
                  <w:lang w:val="en-US" w:eastAsia="ru-RU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szCs w:val="20"/>
                  <w:lang w:val="en-US" w:eastAsia="ru-RU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Cs w:val="20"/>
              <w:lang w:val="en-US" w:eastAsia="ru-RU"/>
            </w:rPr>
            <m:t>=</m:t>
          </m:r>
          <m:r>
            <w:rPr>
              <w:rFonts w:ascii="Cambria Math" w:hAnsi="Cambria Math" w:cstheme="minorHAnsi"/>
              <w:szCs w:val="20"/>
              <w:lang w:val="en-US" w:eastAsia="ru-RU"/>
            </w:rPr>
            <m:t>300;</m:t>
          </m:r>
          <m:sSub>
            <m:sSubPr>
              <m:ctrlPr>
                <w:rPr>
                  <w:rFonts w:ascii="Cambria Math" w:eastAsia="Times New Roman" w:hAnsi="Cambria Math" w:cstheme="minorHAnsi"/>
                  <w:bCs/>
                  <w:i/>
                  <w:szCs w:val="20"/>
                  <w:lang w:val="en-US" w:eastAsia="ru-RU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 w:eastAsia="ru-RU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szCs w:val="20"/>
                  <w:lang w:val="en-US" w:eastAsia="ru-RU"/>
                </w:rPr>
                <m:t>1</m:t>
              </m:r>
            </m:sub>
          </m:sSub>
          <m:r>
            <w:rPr>
              <w:rFonts w:ascii="Cambria Math" w:hAnsi="Cambria Math" w:cstheme="minorHAnsi"/>
              <w:szCs w:val="20"/>
              <w:lang w:val="en-US" w:eastAsia="ru-RU"/>
            </w:rPr>
            <m:t>=-750-i*450</m:t>
          </m:r>
        </m:oMath>
      </m:oMathPara>
    </w:p>
    <w:p w14:paraId="4BCF049E" w14:textId="77777777" w:rsidR="009A4666" w:rsidRPr="009A4666" w:rsidRDefault="009A4666" w:rsidP="009A4666">
      <w:pPr>
        <w:pStyle w:val="a5"/>
        <w:spacing w:before="0" w:beforeAutospacing="0" w:after="0" w:afterAutospacing="0"/>
        <w:jc w:val="center"/>
        <w:rPr>
          <w:rFonts w:asciiTheme="minorHAnsi" w:hAnsiTheme="minorHAnsi" w:cstheme="minorHAnsi"/>
          <w:bCs/>
          <w:szCs w:val="20"/>
        </w:rPr>
      </w:pPr>
      <w:r>
        <w:rPr>
          <w:noProof/>
        </w:rPr>
        <w:drawing>
          <wp:inline distT="0" distB="0" distL="0" distR="0" wp14:anchorId="6710EF64" wp14:editId="511AE63C">
            <wp:extent cx="3886200" cy="3446090"/>
            <wp:effectExtent l="0" t="0" r="0" b="2540"/>
            <wp:docPr id="1604246199" name="Рисунок 57" descr="https://sun9-60.userapi.com/c205620/v205620621/31c7c/vTc5XJ50k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4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F1CB" w14:textId="77777777" w:rsidR="009A4666" w:rsidRPr="009A4666" w:rsidRDefault="009A4666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</w:rPr>
      </w:pPr>
    </w:p>
    <w:p w14:paraId="3978F521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расс.</m:t>
              </m:r>
            </m:sub>
          </m:sSub>
          <m:r>
            <w:rPr>
              <w:rFonts w:ascii="Cambria Math" w:hAnsi="Cambria Math" w:cstheme="minorHAnsi"/>
              <w:szCs w:val="20"/>
            </w:rPr>
            <m:t>=</m:t>
          </m:r>
          <m:f>
            <m:f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szCs w:val="20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Cs w:val="20"/>
                </w:rPr>
                <m:t>2</m:t>
              </m:r>
            </m:den>
          </m:f>
          <m:r>
            <w:rPr>
              <w:rFonts w:ascii="Cambria Math" w:hAnsi="Cambria Math" w:cstheme="minorHAnsi"/>
              <w:szCs w:val="20"/>
            </w:rPr>
            <m:t>*</m:t>
          </m:r>
          <m:sSubSup>
            <m:sSubSup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m6</m:t>
              </m:r>
            </m:sub>
            <m:sup>
              <m:r>
                <w:rPr>
                  <w:rFonts w:ascii="Cambria Math" w:hAnsi="Cambria Math" w:cstheme="minorHAnsi"/>
                  <w:szCs w:val="20"/>
                </w:rPr>
                <m:t>2</m:t>
              </m:r>
            </m:sup>
          </m:sSubSup>
          <m:r>
            <w:rPr>
              <w:rFonts w:ascii="Cambria Math" w:hAnsi="Cambria Math" w:cstheme="minorHAnsi"/>
              <w:szCs w:val="20"/>
            </w:rPr>
            <m:t>*</m:t>
          </m:r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6</m:t>
              </m:r>
            </m:sub>
          </m:sSub>
          <m:r>
            <w:rPr>
              <w:rFonts w:ascii="Cambria Math" w:hAnsi="Cambria Math" w:cstheme="minorHAnsi"/>
              <w:szCs w:val="20"/>
            </w:rPr>
            <m:t>+</m:t>
          </m:r>
          <m:f>
            <m:f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fPr>
            <m:num>
              <m:r>
                <w:rPr>
                  <w:rFonts w:ascii="Cambria Math" w:hAnsi="Cambria Math" w:cstheme="minorHAnsi"/>
                  <w:szCs w:val="20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szCs w:val="20"/>
                </w:rPr>
                <m:t>2</m:t>
              </m:r>
            </m:den>
          </m:f>
          <m:r>
            <w:rPr>
              <w:rFonts w:ascii="Cambria Math" w:hAnsi="Cambria Math" w:cstheme="minorHAnsi"/>
              <w:szCs w:val="20"/>
            </w:rPr>
            <m:t>*</m:t>
          </m:r>
          <m:sSubSup>
            <m:sSubSup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Sup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m1</m:t>
              </m:r>
            </m:sub>
            <m:sup>
              <m:r>
                <w:rPr>
                  <w:rFonts w:ascii="Cambria Math" w:hAnsi="Cambria Math" w:cstheme="minorHAnsi"/>
                  <w:szCs w:val="20"/>
                </w:rPr>
                <m:t>2</m:t>
              </m:r>
            </m:sup>
          </m:sSubSup>
          <m:r>
            <w:rPr>
              <w:rFonts w:ascii="Cambria Math" w:hAnsi="Cambria Math" w:cstheme="minorHAnsi"/>
              <w:szCs w:val="20"/>
            </w:rPr>
            <m:t>*</m:t>
          </m:r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</w:rPr>
                <m:t>R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1</m:t>
              </m:r>
            </m:sub>
          </m:sSub>
          <m:r>
            <w:rPr>
              <w:rFonts w:ascii="Cambria Math" w:hAnsi="Cambria Math" w:cstheme="minorHAnsi"/>
              <w:szCs w:val="20"/>
            </w:rPr>
            <m:t>=2250</m:t>
          </m:r>
        </m:oMath>
      </m:oMathPara>
    </w:p>
    <w:p w14:paraId="7060BA8B" w14:textId="77777777" w:rsidR="009A4666" w:rsidRPr="009A4666" w:rsidRDefault="009A4666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</w:rPr>
      </w:pPr>
    </w:p>
    <w:p w14:paraId="49E1523E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i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ист. 6</m:t>
              </m:r>
            </m:sub>
          </m:sSub>
          <m:r>
            <w:rPr>
              <w:rFonts w:ascii="Cambria Math" w:hAnsi="Cambria Math" w:cstheme="minorHAnsi"/>
              <w:szCs w:val="20"/>
            </w:rPr>
            <m:t>=</m:t>
          </m:r>
          <m:r>
            <w:rPr>
              <w:rFonts w:ascii="Cambria Math" w:hAnsi="Cambria Math" w:cstheme="minorHAnsi"/>
              <w:szCs w:val="20"/>
              <w:lang w:val="en-US"/>
            </w:rPr>
            <m:t>Re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dPr>
            <m:e>
              <m:f>
                <m:fPr>
                  <m:type m:val="skw"/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Cs w:val="20"/>
                  <w:lang w:val="en-US"/>
                </w:rPr>
                <m:t>*U*</m:t>
              </m:r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I</m:t>
                  </m:r>
                </m:e>
                <m:sup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 w:cstheme="minorHAnsi"/>
              <w:szCs w:val="20"/>
              <w:lang w:val="en-US"/>
            </w:rPr>
            <m:t>=0</m:t>
          </m:r>
        </m:oMath>
      </m:oMathPara>
    </w:p>
    <w:p w14:paraId="641CF627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 xml:space="preserve">ист. </m:t>
              </m:r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Cs w:val="20"/>
                    </w:rPr>
                    <m:t>4</m:t>
                  </m:r>
                </m:e>
                <m:sup>
                  <m:r>
                    <w:rPr>
                      <w:rFonts w:ascii="Cambria Math" w:hAnsi="Cambria Math" w:cstheme="minorHAnsi"/>
                      <w:szCs w:val="20"/>
                    </w:rPr>
                    <m:t>*</m:t>
                  </m:r>
                </m:sup>
              </m:sSup>
            </m:sub>
          </m:sSub>
          <m:r>
            <w:rPr>
              <w:rFonts w:ascii="Cambria Math" w:hAnsi="Cambria Math" w:cstheme="minorHAnsi"/>
              <w:szCs w:val="20"/>
              <w:lang w:val="en-US"/>
            </w:rPr>
            <m:t>=-Re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dPr>
            <m:e>
              <m:f>
                <m:fPr>
                  <m:type m:val="skw"/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Cs w:val="2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-300i</m:t>
                  </m:r>
                </m:e>
              </m:d>
              <m:r>
                <w:rPr>
                  <w:rFonts w:ascii="Cambria Math" w:hAnsi="Cambria Math" w:cstheme="minorHAnsi"/>
                  <w:szCs w:val="20"/>
                  <w:lang w:val="en-US"/>
                </w:rPr>
                <m:t>*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-i*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den>
              </m:f>
            </m:e>
          </m:d>
          <m:r>
            <w:rPr>
              <w:rFonts w:ascii="Cambria Math" w:hAnsi="Cambria Math" w:cstheme="minorHAnsi"/>
              <w:szCs w:val="20"/>
              <w:lang w:val="en-US"/>
            </w:rPr>
            <m:t>=225</m:t>
          </m:r>
        </m:oMath>
      </m:oMathPara>
    </w:p>
    <w:p w14:paraId="461C2A02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 xml:space="preserve">ист. </m:t>
              </m:r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Cs w:val="20"/>
                    </w:rPr>
                    <m:t>4</m:t>
                  </m:r>
                </m:e>
                <m:sup>
                  <m:r>
                    <w:rPr>
                      <w:rFonts w:ascii="Cambria Math" w:hAnsi="Cambria Math" w:cstheme="minorHAnsi"/>
                      <w:szCs w:val="20"/>
                    </w:rPr>
                    <m:t>**</m:t>
                  </m:r>
                </m:sup>
              </m:sSup>
            </m:sub>
          </m:sSub>
          <m:r>
            <w:rPr>
              <w:rFonts w:ascii="Cambria Math" w:hAnsi="Cambria Math" w:cstheme="minorHAnsi"/>
              <w:szCs w:val="20"/>
              <w:lang w:val="en-US"/>
            </w:rPr>
            <m:t>=-Re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dPr>
            <m:e>
              <m:f>
                <m:fPr>
                  <m:type m:val="skw"/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Cs w:val="2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-300i</m:t>
                  </m:r>
                </m:e>
              </m:d>
              <m:r>
                <w:rPr>
                  <w:rFonts w:ascii="Cambria Math" w:hAnsi="Cambria Math" w:cstheme="minorHAnsi"/>
                  <w:szCs w:val="20"/>
                  <w:lang w:val="en-US"/>
                </w:rPr>
                <m:t xml:space="preserve">*6 </m:t>
              </m:r>
            </m:e>
          </m:d>
          <m:r>
            <w:rPr>
              <w:rFonts w:ascii="Cambria Math" w:hAnsi="Cambria Math" w:cstheme="minorHAnsi"/>
              <w:szCs w:val="20"/>
              <w:lang w:val="en-US"/>
            </w:rPr>
            <m:t>=0</m:t>
          </m:r>
        </m:oMath>
      </m:oMathPara>
    </w:p>
    <w:p w14:paraId="41846186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i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ист. 2</m:t>
              </m:r>
            </m:sub>
          </m:sSub>
          <m:r>
            <w:rPr>
              <w:rFonts w:ascii="Cambria Math" w:hAnsi="Cambria Math" w:cstheme="minorHAnsi"/>
              <w:szCs w:val="20"/>
              <w:lang w:val="en-US"/>
            </w:rPr>
            <m:t>=-Re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dPr>
            <m:e>
              <m:f>
                <m:fPr>
                  <m:type m:val="skw"/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Cs w:val="20"/>
                  <w:lang w:val="en-US"/>
                </w:rPr>
                <m:t>*300*</m:t>
              </m:r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-i*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eastAsia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9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den>
                  </m:f>
                </m:e>
              </m:d>
            </m:e>
          </m:d>
          <m:r>
            <w:rPr>
              <w:rFonts w:ascii="Cambria Math" w:hAnsi="Cambria Math" w:cstheme="minorHAnsi"/>
              <w:szCs w:val="20"/>
              <w:lang w:val="en-US"/>
            </w:rPr>
            <m:t>=-225</m:t>
          </m:r>
        </m:oMath>
      </m:oMathPara>
    </w:p>
    <w:p w14:paraId="0E9E2082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i/>
          <w:szCs w:val="20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szCs w:val="20"/>
                  <w:lang w:val="en-US"/>
                </w:rPr>
                <m:t>P</m:t>
              </m:r>
            </m:e>
            <m:sub>
              <m:r>
                <w:rPr>
                  <w:rFonts w:ascii="Cambria Math" w:hAnsi="Cambria Math" w:cstheme="minorHAnsi"/>
                  <w:szCs w:val="20"/>
                </w:rPr>
                <m:t>ист.1</m:t>
              </m:r>
            </m:sub>
          </m:sSub>
          <m:r>
            <w:rPr>
              <w:rFonts w:ascii="Cambria Math" w:hAnsi="Cambria Math" w:cstheme="minorHAnsi"/>
              <w:szCs w:val="20"/>
              <w:lang w:val="en-US"/>
            </w:rPr>
            <m:t>=Re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dPr>
            <m:e>
              <m:f>
                <m:fPr>
                  <m:type m:val="skw"/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Cs w:val="20"/>
                  <w:lang w:val="en-US"/>
                </w:rPr>
                <m:t>*</m:t>
              </m:r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-750-i*450</m:t>
                  </m:r>
                </m:e>
              </m:d>
              <m:r>
                <w:rPr>
                  <w:rFonts w:ascii="Cambria Math" w:hAnsi="Cambria Math" w:cstheme="minorHAnsi"/>
                  <w:szCs w:val="20"/>
                  <w:lang w:val="en-US"/>
                </w:rPr>
                <m:t>*6</m:t>
              </m:r>
            </m:e>
          </m:d>
          <m:r>
            <w:rPr>
              <w:rFonts w:ascii="Cambria Math" w:hAnsi="Cambria Math" w:cstheme="minorHAnsi"/>
              <w:szCs w:val="20"/>
              <w:lang w:val="en-US"/>
            </w:rPr>
            <m:t>=-2250</m:t>
          </m:r>
        </m:oMath>
      </m:oMathPara>
    </w:p>
    <w:p w14:paraId="6351D1FF" w14:textId="77777777" w:rsidR="009A4666" w:rsidRPr="009A4666" w:rsidRDefault="009A4666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i/>
          <w:szCs w:val="20"/>
          <w:lang w:val="en-US"/>
        </w:rPr>
      </w:pPr>
    </w:p>
    <w:p w14:paraId="54F21B5F" w14:textId="77777777" w:rsidR="009A4666" w:rsidRPr="009A4666" w:rsidRDefault="000C4D3D" w:rsidP="009A4666">
      <w:pPr>
        <w:pStyle w:val="a5"/>
        <w:spacing w:before="0" w:beforeAutospacing="0" w:after="0" w:afterAutospacing="0"/>
        <w:rPr>
          <w:rFonts w:asciiTheme="minorHAnsi" w:hAnsiTheme="minorHAnsi" w:cstheme="minorHAnsi"/>
          <w:bCs/>
          <w:szCs w:val="20"/>
          <w:lang w:val="en-US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Cs w:val="20"/>
                    </w:rPr>
                    <m:t>ист.</m:t>
                  </m:r>
                </m:sub>
              </m:sSub>
            </m:e>
          </m:nary>
          <m:r>
            <w:rPr>
              <w:rFonts w:ascii="Cambria Math" w:hAnsi="Cambria Math" w:cstheme="minorHAnsi"/>
              <w:szCs w:val="20"/>
              <w:lang w:val="en-US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theme="minorHAnsi"/>
                  <w:bCs/>
                  <w:i/>
                  <w:szCs w:val="20"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szCs w:val="2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Cs w:val="20"/>
                    </w:rPr>
                    <m:t>расс.</m:t>
                  </m:r>
                </m:sub>
              </m:sSub>
            </m:e>
          </m:nary>
        </m:oMath>
      </m:oMathPara>
    </w:p>
    <w:p w14:paraId="6B7FF02F" w14:textId="77777777" w:rsidR="009A4666" w:rsidRPr="009A4666" w:rsidRDefault="009A4666" w:rsidP="00432899">
      <w:pPr>
        <w:rPr>
          <w:rFonts w:eastAsiaTheme="minorEastAsia" w:cstheme="minorHAnsi"/>
          <w:color w:val="000000" w:themeColor="text1"/>
          <w:sz w:val="32"/>
        </w:rPr>
      </w:pPr>
    </w:p>
    <w:p w14:paraId="77B0BB18" w14:textId="77777777" w:rsidR="00CC4B57" w:rsidRPr="002F38E5" w:rsidRDefault="00CC4B57" w:rsidP="00432899">
      <w:pPr>
        <w:rPr>
          <w:rFonts w:eastAsiaTheme="minorEastAsia" w:cstheme="minorHAnsi"/>
          <w:color w:val="000000" w:themeColor="text1"/>
        </w:rPr>
      </w:pPr>
    </w:p>
    <w:p w14:paraId="66F306DB" w14:textId="5980A009" w:rsidR="00433FA1" w:rsidRPr="002F38E5" w:rsidRDefault="00433FA1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13. </w:t>
      </w:r>
      <w:bookmarkStart w:id="39" w:name="OLE_LINK39"/>
      <w:bookmarkStart w:id="40" w:name="OLE_LINK40"/>
      <w:bookmarkStart w:id="41" w:name="OLE_LINK45"/>
      <w:bookmarkStart w:id="42" w:name="OLE_LINK46"/>
      <w:r w:rsidRPr="002F38E5">
        <w:rPr>
          <w:rFonts w:eastAsiaTheme="minorEastAsia" w:cstheme="minorHAnsi"/>
          <w:b/>
          <w:color w:val="000000" w:themeColor="text1"/>
        </w:rPr>
        <w:t>Методы расчета цепей в установившемся режиме при гармоническом воздействии</w:t>
      </w:r>
      <w:bookmarkEnd w:id="39"/>
      <w:bookmarkEnd w:id="40"/>
      <w:r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43" w:name="OLE_LINK41"/>
      <w:bookmarkStart w:id="44" w:name="OLE_LINK42"/>
      <w:bookmarkStart w:id="45" w:name="OLE_LINK47"/>
      <w:bookmarkStart w:id="46" w:name="OLE_LINK48"/>
      <w:bookmarkEnd w:id="41"/>
      <w:bookmarkEnd w:id="42"/>
      <w:r w:rsidRPr="002F38E5">
        <w:rPr>
          <w:rFonts w:eastAsiaTheme="minorEastAsia" w:cstheme="minorHAnsi"/>
          <w:b/>
          <w:color w:val="000000" w:themeColor="text1"/>
        </w:rPr>
        <w:t>Методы контурных токов и узловых потенциалов в комплексной форме</w:t>
      </w:r>
      <w:bookmarkEnd w:id="43"/>
      <w:bookmarkEnd w:id="44"/>
      <w:r w:rsidRPr="002F38E5">
        <w:rPr>
          <w:rFonts w:eastAsiaTheme="minorEastAsia" w:cstheme="minorHAnsi"/>
          <w:b/>
          <w:color w:val="000000" w:themeColor="text1"/>
        </w:rPr>
        <w:t xml:space="preserve">, их </w:t>
      </w:r>
      <w:r w:rsidRPr="002F38E5">
        <w:rPr>
          <w:rFonts w:eastAsiaTheme="minorEastAsia" w:cstheme="minorHAnsi"/>
          <w:b/>
          <w:color w:val="FF0000"/>
        </w:rPr>
        <w:t>геометрическая интерпретация</w:t>
      </w:r>
      <w:r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End w:id="45"/>
      <w:bookmarkEnd w:id="46"/>
      <w:r w:rsidRPr="002F38E5">
        <w:rPr>
          <w:rFonts w:eastAsiaTheme="minorEastAsia" w:cstheme="minorHAnsi"/>
          <w:b/>
          <w:color w:val="000000" w:themeColor="text1"/>
        </w:rPr>
        <w:t>Пример решения системы уравнений для одного из методов.</w:t>
      </w:r>
    </w:p>
    <w:p w14:paraId="6E3FE100" w14:textId="77777777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</w:p>
    <w:p w14:paraId="28BF8D9B" w14:textId="57A84A86" w:rsidR="00693E5D" w:rsidRPr="002F38E5" w:rsidRDefault="00693E5D" w:rsidP="00693E5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 гармоническом воздействии в основу всех методов расчета линейных цепей положен метод комплексных амплитуд.</w:t>
      </w:r>
    </w:p>
    <w:p w14:paraId="36884CAA" w14:textId="17659906" w:rsidR="009B1C50" w:rsidRPr="002F38E5" w:rsidRDefault="009B1C50" w:rsidP="00432899">
      <w:pPr>
        <w:rPr>
          <w:rFonts w:eastAsiaTheme="minorEastAsia" w:cstheme="minorHAnsi"/>
          <w:color w:val="000000" w:themeColor="text1"/>
        </w:rPr>
      </w:pPr>
    </w:p>
    <w:p w14:paraId="2FAC2BCF" w14:textId="7B19799D" w:rsidR="00AF5A6D" w:rsidRPr="002F38E5" w:rsidRDefault="00AF5A6D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Методы расчета цепей в установившемся режиме при гармоническом воздействии.</w:t>
      </w:r>
    </w:p>
    <w:p w14:paraId="26725FBE" w14:textId="5A28CF71" w:rsidR="00CA3B56" w:rsidRPr="002F38E5" w:rsidRDefault="00CA3B56" w:rsidP="0043289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Основными методами расчета являются:  </w:t>
      </w:r>
    </w:p>
    <w:p w14:paraId="42B50912" w14:textId="77777777" w:rsidR="00CA3B56" w:rsidRPr="002F38E5" w:rsidRDefault="00CA3B56" w:rsidP="00432899">
      <w:pPr>
        <w:rPr>
          <w:rFonts w:eastAsiaTheme="minorEastAsia" w:cstheme="minorHAnsi"/>
          <w:color w:val="000000" w:themeColor="text1"/>
        </w:rPr>
      </w:pPr>
    </w:p>
    <w:p w14:paraId="1A5267B9" w14:textId="7EF05B55" w:rsidR="00CA3B56" w:rsidRPr="002F38E5" w:rsidRDefault="00CA3B56" w:rsidP="00A620CF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токов ветвей (МТВ).  </w:t>
      </w:r>
    </w:p>
    <w:p w14:paraId="5200ED3B" w14:textId="433BA1B1" w:rsidR="00CA3B56" w:rsidRPr="002F38E5" w:rsidRDefault="00CA3B56" w:rsidP="00A620CF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контурных токов (МКТ).  </w:t>
      </w:r>
    </w:p>
    <w:p w14:paraId="0DBB3F12" w14:textId="60F342D4" w:rsidR="00CA3B56" w:rsidRPr="002F38E5" w:rsidRDefault="00CA3B56" w:rsidP="00A620CF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узловых потенциалов (МУП).  </w:t>
      </w:r>
    </w:p>
    <w:p w14:paraId="4E75E743" w14:textId="6A17F30F" w:rsidR="009B1C50" w:rsidRPr="002F38E5" w:rsidRDefault="00CA3B56" w:rsidP="00A620CF">
      <w:pPr>
        <w:pStyle w:val="a4"/>
        <w:numPr>
          <w:ilvl w:val="0"/>
          <w:numId w:val="2"/>
        </w:num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Метод наложения.</w:t>
      </w:r>
    </w:p>
    <w:p w14:paraId="33D47485" w14:textId="1B6D8975" w:rsidR="00A620CF" w:rsidRPr="002F38E5" w:rsidRDefault="00A620CF" w:rsidP="00A620CF">
      <w:pPr>
        <w:rPr>
          <w:rFonts w:eastAsiaTheme="minorEastAsia" w:cstheme="minorHAnsi"/>
          <w:color w:val="000000" w:themeColor="text1"/>
        </w:rPr>
      </w:pPr>
    </w:p>
    <w:p w14:paraId="543F01F4" w14:textId="703A97CC" w:rsidR="00A620CF" w:rsidRPr="002F38E5" w:rsidRDefault="00AF5A6D" w:rsidP="00A620C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Методы контурных токов и узловых потенциалов в комплексной форме, их геометрическая интерпретация.</w:t>
      </w:r>
    </w:p>
    <w:p w14:paraId="12DE4E98" w14:textId="7579DCD4" w:rsidR="00AF5A6D" w:rsidRPr="002F38E5" w:rsidRDefault="00AF5A6D" w:rsidP="00A620CF">
      <w:pPr>
        <w:rPr>
          <w:rFonts w:eastAsiaTheme="minorEastAsia" w:cstheme="minorHAnsi"/>
          <w:color w:val="000000" w:themeColor="text1"/>
        </w:rPr>
      </w:pPr>
    </w:p>
    <w:p w14:paraId="5F19B962" w14:textId="3F7563B5" w:rsidR="00AF5A6D" w:rsidRPr="002F38E5" w:rsidRDefault="007175D8" w:rsidP="00A620CF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Метод контурных токов:</w:t>
      </w:r>
    </w:p>
    <w:p w14:paraId="157EEA9A" w14:textId="40FAD33D" w:rsidR="007175D8" w:rsidRPr="002F38E5" w:rsidRDefault="007175D8" w:rsidP="00A620CF">
      <w:pPr>
        <w:rPr>
          <w:rFonts w:eastAsiaTheme="minorEastAsia" w:cstheme="minorHAnsi"/>
          <w:color w:val="000000" w:themeColor="text1"/>
        </w:rPr>
      </w:pPr>
    </w:p>
    <w:p w14:paraId="718694F6" w14:textId="0A2E81F0" w:rsidR="007175D8" w:rsidRPr="002F38E5" w:rsidRDefault="007175D8" w:rsidP="007175D8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BEB6934" wp14:editId="6899C2E8">
            <wp:extent cx="5535037" cy="2638749"/>
            <wp:effectExtent l="0" t="0" r="2540" b="3175"/>
            <wp:docPr id="7486788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37" cy="26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9022" w14:textId="30C2872F" w:rsidR="007175D8" w:rsidRPr="002F38E5" w:rsidRDefault="007175D8" w:rsidP="007175D8">
      <w:pPr>
        <w:rPr>
          <w:rFonts w:eastAsiaTheme="minorEastAsia" w:cstheme="minorHAnsi"/>
          <w:color w:val="000000" w:themeColor="text1"/>
        </w:rPr>
      </w:pPr>
    </w:p>
    <w:p w14:paraId="31C8EDD1" w14:textId="4BFCD7C9" w:rsidR="007175D8" w:rsidRPr="002F38E5" w:rsidRDefault="006E71AC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lastRenderedPageBreak/>
        <w:t>Метод контурных токов базируется на уравнениях второго закона Кирхгофа</w:t>
      </w:r>
      <w:r w:rsidR="00785B40" w:rsidRPr="002F38E5">
        <w:rPr>
          <w:rFonts w:eastAsiaTheme="minorEastAsia" w:cstheme="minorHAnsi"/>
          <w:color w:val="000000" w:themeColor="text1"/>
        </w:rPr>
        <w:t xml:space="preserve"> для </w:t>
      </w:r>
      <w:bookmarkStart w:id="47" w:name="OLE_LINK49"/>
      <w:bookmarkStart w:id="48" w:name="OLE_LINK50"/>
      <m:oMath>
        <m:r>
          <w:rPr>
            <w:rFonts w:ascii="Cambria Math" w:eastAsiaTheme="minorEastAsia" w:hAnsi="Cambria Math" w:cstheme="minorHAnsi"/>
            <w:color w:val="000000" w:themeColor="text1"/>
          </w:rPr>
          <m:t>p-q+1</m:t>
        </m:r>
      </m:oMath>
      <w:bookmarkEnd w:id="47"/>
      <w:bookmarkEnd w:id="48"/>
      <w:r w:rsidR="00785B40" w:rsidRPr="002F38E5">
        <w:rPr>
          <w:rFonts w:eastAsiaTheme="minorEastAsia" w:cstheme="minorHAnsi"/>
          <w:color w:val="000000" w:themeColor="text1"/>
        </w:rPr>
        <w:t xml:space="preserve"> независимых контуров, 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="00785B40" w:rsidRPr="002F38E5">
        <w:rPr>
          <w:rFonts w:eastAsiaTheme="minorEastAsia" w:cstheme="minorHAnsi"/>
          <w:color w:val="000000" w:themeColor="text1"/>
        </w:rPr>
        <w:t xml:space="preserve"> - количество ветвей, 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q</m:t>
        </m:r>
      </m:oMath>
      <w:r w:rsidR="00785B40" w:rsidRPr="002F38E5">
        <w:rPr>
          <w:rFonts w:eastAsiaTheme="minorEastAsia" w:cstheme="minorHAnsi"/>
          <w:color w:val="000000" w:themeColor="text1"/>
        </w:rPr>
        <w:t xml:space="preserve">  - количество узлов в цепи. Для выбранных независимых контуров вводятся обозначения и задаются положительные направления</w:t>
      </w:r>
      <w:r w:rsidR="00873AB1" w:rsidRPr="002F38E5">
        <w:rPr>
          <w:rFonts w:eastAsiaTheme="minorEastAsia" w:cstheme="minorHAnsi"/>
          <w:color w:val="000000" w:themeColor="text1"/>
        </w:rPr>
        <w:t xml:space="preserve"> </w:t>
      </w:r>
      <w:bookmarkStart w:id="49" w:name="OLE_LINK51"/>
      <w:bookmarkStart w:id="50" w:name="OLE_LINK52"/>
      <m:oMath>
        <m:r>
          <w:rPr>
            <w:rFonts w:ascii="Cambria Math" w:eastAsiaTheme="minorEastAsia" w:hAnsi="Cambria Math" w:cstheme="minorHAnsi"/>
            <w:color w:val="000000" w:themeColor="text1"/>
          </w:rPr>
          <m:t>p-q+1</m:t>
        </m:r>
      </m:oMath>
      <w:bookmarkEnd w:id="49"/>
      <w:bookmarkEnd w:id="50"/>
      <w:r w:rsidR="00873AB1" w:rsidRPr="002F38E5">
        <w:rPr>
          <w:rFonts w:eastAsiaTheme="minorEastAsia" w:cstheme="minorHAnsi"/>
          <w:color w:val="000000" w:themeColor="text1"/>
        </w:rPr>
        <w:t xml:space="preserve"> комплексных амплитуд кольцевых токов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kk</m:t>
            </m:r>
          </m:sub>
        </m:sSub>
      </m:oMath>
      <w:r w:rsidR="00873AB1" w:rsidRPr="002F38E5">
        <w:rPr>
          <w:rFonts w:eastAsiaTheme="minorEastAsia" w:cstheme="minorHAnsi"/>
          <w:color w:val="000000" w:themeColor="text1"/>
        </w:rPr>
        <w:t xml:space="preserve">,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k</m:t>
        </m:r>
      </m:oMath>
      <w:r w:rsidR="00873AB1" w:rsidRPr="002F38E5">
        <w:rPr>
          <w:rFonts w:eastAsiaTheme="minorEastAsia" w:cstheme="minorHAnsi"/>
          <w:color w:val="000000" w:themeColor="text1"/>
        </w:rPr>
        <w:t xml:space="preserve"> – номер контура.</w:t>
      </w:r>
    </w:p>
    <w:p w14:paraId="3DEF26BE" w14:textId="4321AAD1" w:rsidR="00873AB1" w:rsidRPr="002F38E5" w:rsidRDefault="00873AB1" w:rsidP="007175D8">
      <w:pPr>
        <w:rPr>
          <w:rFonts w:eastAsiaTheme="minorEastAsia" w:cstheme="minorHAnsi"/>
          <w:color w:val="000000" w:themeColor="text1"/>
        </w:rPr>
      </w:pPr>
    </w:p>
    <w:p w14:paraId="33C19B49" w14:textId="1EB7D678" w:rsidR="00774207" w:rsidRPr="002F38E5" w:rsidRDefault="00774207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Через контурные токи выражаются токи всех ветвей цепи и по закону Ома определяются напряжения ветвей, а затем записываются уравнения второго закона Кирхгофа для контуров, не содержащих идеальные источники тока. Для контуров с идеальными источниками тока записываются уравнения связи контурных токов и тока источника.</w:t>
      </w:r>
    </w:p>
    <w:p w14:paraId="0DAB75B1" w14:textId="05CEAE58" w:rsidR="006F4C0C" w:rsidRPr="002F38E5" w:rsidRDefault="006F4C0C" w:rsidP="007175D8">
      <w:pPr>
        <w:rPr>
          <w:rFonts w:eastAsiaTheme="minorEastAsia" w:cstheme="minorHAnsi"/>
          <w:color w:val="000000" w:themeColor="text1"/>
        </w:rPr>
      </w:pPr>
    </w:p>
    <w:p w14:paraId="65030B6E" w14:textId="4F7E4AEF" w:rsidR="006F4C0C" w:rsidRPr="002F38E5" w:rsidRDefault="006F4C0C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Система </w:t>
      </w:r>
      <w:r w:rsidR="00A50EFA" w:rsidRPr="002F38E5">
        <w:rPr>
          <w:rFonts w:eastAsiaTheme="minorEastAsia" w:cstheme="minorHAnsi"/>
          <w:color w:val="000000" w:themeColor="text1"/>
        </w:rPr>
        <w:t xml:space="preserve">содержит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p-q+1</m:t>
        </m:r>
      </m:oMath>
      <w:r w:rsidR="00A50EFA" w:rsidRPr="002F38E5">
        <w:rPr>
          <w:rFonts w:eastAsiaTheme="minorEastAsia" w:cstheme="minorHAnsi"/>
          <w:color w:val="000000" w:themeColor="text1"/>
        </w:rPr>
        <w:t xml:space="preserve"> уравнений для комплексных амплитуд контурных токов. По найденным контурным токам определяются искомые токи или напряжения ветвей.</w:t>
      </w:r>
    </w:p>
    <w:p w14:paraId="3B0D955B" w14:textId="1327986E" w:rsidR="00A50EFA" w:rsidRPr="002F38E5" w:rsidRDefault="00A50EFA" w:rsidP="007175D8">
      <w:pPr>
        <w:rPr>
          <w:rFonts w:eastAsiaTheme="minorEastAsia" w:cstheme="minorHAnsi"/>
          <w:color w:val="000000" w:themeColor="text1"/>
        </w:rPr>
      </w:pPr>
    </w:p>
    <w:p w14:paraId="710F7BAA" w14:textId="321D9CFF" w:rsidR="00A50EFA" w:rsidRPr="002F38E5" w:rsidRDefault="00D50ABE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Проведем расчет выше показанной цепи.</w:t>
      </w:r>
    </w:p>
    <w:p w14:paraId="351CC279" w14:textId="2B5D5BA6" w:rsidR="00D50ABE" w:rsidRPr="002F38E5" w:rsidRDefault="00D50ABE" w:rsidP="007175D8">
      <w:pPr>
        <w:rPr>
          <w:rFonts w:eastAsiaTheme="minorEastAsia" w:cstheme="minorHAnsi"/>
          <w:color w:val="000000" w:themeColor="text1"/>
        </w:rPr>
      </w:pPr>
    </w:p>
    <w:bookmarkStart w:id="51" w:name="OLE_LINK53"/>
    <w:bookmarkStart w:id="52" w:name="OLE_LINK54"/>
    <w:p w14:paraId="3AD34C3A" w14:textId="77777777" w:rsidR="00C4694D" w:rsidRPr="002F38E5" w:rsidRDefault="000C4D3D" w:rsidP="00C4694D">
      <w:pPr>
        <w:rPr>
          <w:rFonts w:eastAsiaTheme="minorEastAsia" w:cstheme="minorHAnsi"/>
          <w:color w:val="000000" w:themeColor="text1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w:bookmarkStart w:id="53" w:name="OLE_LINK61"/>
              <w:bookmarkStart w:id="54" w:name="OLE_LINK62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  <w:bookmarkEnd w:id="53"/>
              <w:bookmarkEnd w:id="54"/>
            </m:e>
          </m:acc>
          <w:bookmarkEnd w:id="51"/>
          <w:bookmarkEnd w:id="52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</m:e>
              </m:acc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</m:e>
              </m:acc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55" w:name="OLE_LINK67"/>
          <w:bookmarkStart w:id="56" w:name="OLE_LINK68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e>
          </m:acc>
          <w:bookmarkEnd w:id="55"/>
          <w:bookmarkEnd w:id="56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57" w:name="OLE_LINK69"/>
          <w:bookmarkStart w:id="58" w:name="OLE_LINK70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*(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  <w:bookmarkEnd w:id="57"/>
          <w:bookmarkEnd w:id="58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5</m:t>
                  </m:r>
                </m:sub>
              </m:sSub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59" w:name="OLE_LINK71"/>
          <w:bookmarkStart w:id="60" w:name="OLE_LINK72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33</m:t>
                  </m:r>
                </m:sub>
              </m:sSub>
            </m:e>
          </m:acc>
        </m:oMath>
      </m:oMathPara>
      <w:bookmarkEnd w:id="59"/>
      <w:bookmarkEnd w:id="60"/>
    </w:p>
    <w:p w14:paraId="44F8F5EB" w14:textId="167F0E9E" w:rsidR="005D43CC" w:rsidRPr="002F38E5" w:rsidRDefault="00310517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 второму закону Кирхгофа необходимо записать три уравнения:</w:t>
      </w:r>
    </w:p>
    <w:p w14:paraId="23608051" w14:textId="482770C0" w:rsidR="00310517" w:rsidRPr="002F38E5" w:rsidRDefault="00310517" w:rsidP="007175D8">
      <w:pPr>
        <w:rPr>
          <w:rFonts w:eastAsiaTheme="minorEastAsia" w:cstheme="minorHAnsi"/>
          <w:color w:val="000000" w:themeColor="text1"/>
        </w:rPr>
      </w:pPr>
    </w:p>
    <w:p w14:paraId="2C1D60F9" w14:textId="3CC81BDF" w:rsidR="00310517" w:rsidRPr="002F38E5" w:rsidRDefault="000C4D3D" w:rsidP="007175D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w:bookmarkStart w:id="61" w:name="OLE_LINK57"/>
                      <w:bookmarkStart w:id="62" w:name="OLE_LINK58"/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  <w:bookmarkEnd w:id="61"/>
                      <w:bookmarkEnd w:id="62"/>
                    </m:e>
                  </m:acc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w:bookmarkStart w:id="63" w:name="OLE_LINK59"/>
                      <w:bookmarkStart w:id="64" w:name="OLE_LINK60"/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  <w:bookmarkEnd w:id="63"/>
                      <w:bookmarkEnd w:id="64"/>
                    </m:e>
                  </m:acc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b>
                      </m:sSub>
                    </m:e>
                  </m:acc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4</m:t>
                          </m:r>
                        </m:sub>
                      </m:sSub>
                    </m:e>
                  </m:ac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5</m:t>
                          </m:r>
                        </m:sub>
                      </m:sSub>
                    </m:e>
                  </m:acc>
                </m:e>
              </m:eqArr>
            </m:e>
          </m:d>
        </m:oMath>
      </m:oMathPara>
    </w:p>
    <w:p w14:paraId="63E20889" w14:textId="7BF20808" w:rsidR="00654C5C" w:rsidRPr="002F38E5" w:rsidRDefault="00A312A5" w:rsidP="007175D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Подставляя выражения для напряжений ветвей, получим систему уравнений метода контурных токов в виде:</w:t>
      </w:r>
    </w:p>
    <w:p w14:paraId="2B5BC53D" w14:textId="0F2B12B8" w:rsidR="00A312A5" w:rsidRPr="002F38E5" w:rsidRDefault="00A312A5" w:rsidP="007175D8">
      <w:pPr>
        <w:rPr>
          <w:rFonts w:eastAsiaTheme="minorEastAsia" w:cstheme="minorHAnsi"/>
          <w:color w:val="000000" w:themeColor="text1"/>
        </w:rPr>
      </w:pPr>
    </w:p>
    <w:p w14:paraId="0279E168" w14:textId="14F800E7" w:rsidR="00A312A5" w:rsidRPr="002F38E5" w:rsidRDefault="000C4D3D" w:rsidP="007175D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11</m:t>
                          </m:r>
                        </m:sub>
                      </m:sSub>
                    </m:e>
                  </m:acc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w:bookmarkStart w:id="65" w:name="OLE_LINK63"/>
                  <w:bookmarkStart w:id="66" w:name="OLE_LINK64"/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11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22</m:t>
                              </m:r>
                            </m:sub>
                          </m:sSub>
                        </m:e>
                      </m:acc>
                    </m:e>
                  </m:d>
                  <w:bookmarkEnd w:id="65"/>
                  <w:bookmarkEnd w:id="66"/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</m:acc>
                </m:e>
                <m:e>
                  <w:bookmarkStart w:id="67" w:name="OLE_LINK65"/>
                  <w:bookmarkStart w:id="68" w:name="OLE_LINK66"/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11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22</m:t>
                              </m:r>
                            </m:sub>
                          </m:sSub>
                        </m:e>
                      </m:acc>
                    </m:e>
                  </m:d>
                  <w:bookmarkEnd w:id="67"/>
                  <w:bookmarkEnd w:id="68"/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33</m:t>
                              </m:r>
                            </m:sub>
                          </m:sSub>
                        </m:e>
                      </m:acc>
                    </m:e>
                  </m:d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22</m:t>
                          </m:r>
                        </m:sub>
                      </m:sSub>
                    </m:e>
                  </m:ac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33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5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33</m:t>
                          </m:r>
                        </m:sub>
                      </m:sSub>
                    </m:e>
                  </m:acc>
                </m:e>
              </m:eqArr>
            </m:e>
          </m:d>
        </m:oMath>
      </m:oMathPara>
    </w:p>
    <w:p w14:paraId="26B5D9B5" w14:textId="526B2AE5" w:rsidR="003C28C8" w:rsidRPr="002F38E5" w:rsidRDefault="003C28C8" w:rsidP="007175D8">
      <w:pPr>
        <w:rPr>
          <w:rFonts w:eastAsiaTheme="minorEastAsia" w:cstheme="minorHAnsi"/>
          <w:b/>
          <w:color w:val="000000" w:themeColor="text1"/>
          <w:lang w:val="en-US"/>
        </w:rPr>
      </w:pPr>
    </w:p>
    <w:p w14:paraId="7459666F" w14:textId="1C3E5EA1" w:rsidR="009A4174" w:rsidRPr="002F38E5" w:rsidRDefault="009A4174" w:rsidP="007175D8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Метод узловых потенциалов:</w:t>
      </w:r>
    </w:p>
    <w:p w14:paraId="1FC10FB2" w14:textId="4C83E4E6" w:rsidR="009A4174" w:rsidRPr="002F38E5" w:rsidRDefault="009A4174" w:rsidP="007175D8">
      <w:pPr>
        <w:rPr>
          <w:rFonts w:eastAsiaTheme="minorEastAsia" w:cstheme="minorHAnsi"/>
          <w:b/>
          <w:color w:val="000000" w:themeColor="text1"/>
        </w:rPr>
      </w:pPr>
    </w:p>
    <w:p w14:paraId="7AF11F19" w14:textId="2E0D0343" w:rsidR="009A4174" w:rsidRPr="002F38E5" w:rsidRDefault="00AD2969" w:rsidP="00AD2969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A28D0E7" wp14:editId="6138732B">
            <wp:extent cx="5732584" cy="2449639"/>
            <wp:effectExtent l="0" t="0" r="0" b="1905"/>
            <wp:docPr id="1520258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84" cy="244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E766" w14:textId="2BC7A68E" w:rsidR="00AD2969" w:rsidRPr="002F38E5" w:rsidRDefault="00AD2969" w:rsidP="00AD2969">
      <w:pPr>
        <w:rPr>
          <w:rFonts w:eastAsiaTheme="minorEastAsia" w:cstheme="minorHAnsi"/>
          <w:color w:val="000000" w:themeColor="text1"/>
        </w:rPr>
      </w:pPr>
    </w:p>
    <w:p w14:paraId="254D71AD" w14:textId="72CF827C" w:rsidR="00A27BF1" w:rsidRPr="002F38E5" w:rsidRDefault="00F74387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Метод узловых потенциалов </w:t>
      </w:r>
      <w:r w:rsidR="009109F8" w:rsidRPr="002F38E5">
        <w:rPr>
          <w:rFonts w:eastAsiaTheme="minorEastAsia" w:cstheme="minorHAnsi"/>
          <w:color w:val="000000" w:themeColor="text1"/>
        </w:rPr>
        <w:t xml:space="preserve">базируется на первом законе Кирхгофа. В цепи выделяются </w:t>
      </w:r>
      <w:bookmarkStart w:id="69" w:name="OLE_LINK73"/>
      <w:bookmarkStart w:id="70" w:name="OLE_LINK74"/>
      <m:oMath>
        <m:r>
          <w:rPr>
            <w:rFonts w:ascii="Cambria Math" w:eastAsiaTheme="minorEastAsia" w:hAnsi="Cambria Math" w:cstheme="minorHAnsi"/>
            <w:color w:val="000000" w:themeColor="text1"/>
          </w:rPr>
          <m:t>q-1</m:t>
        </m:r>
      </m:oMath>
      <w:bookmarkEnd w:id="69"/>
      <w:bookmarkEnd w:id="70"/>
      <w:r w:rsidR="009109F8" w:rsidRPr="002F38E5">
        <w:rPr>
          <w:rFonts w:eastAsiaTheme="minorEastAsia" w:cstheme="minorHAnsi"/>
          <w:color w:val="000000" w:themeColor="text1"/>
        </w:rPr>
        <w:t xml:space="preserve"> потенциальных узлов, последний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q</m:t>
        </m:r>
      </m:oMath>
      <w:r w:rsidR="009109F8" w:rsidRPr="002F38E5">
        <w:rPr>
          <w:rFonts w:eastAsiaTheme="minorEastAsia" w:cstheme="minorHAnsi"/>
          <w:color w:val="000000" w:themeColor="text1"/>
        </w:rPr>
        <w:t>-й узел объявляется нулевым, а для остальных задаются узловые потенциалы с положительным направлением в нулевой узел.</w:t>
      </w:r>
    </w:p>
    <w:p w14:paraId="1DCDB780" w14:textId="78057BFE" w:rsidR="008802B4" w:rsidRPr="002F38E5" w:rsidRDefault="008802B4" w:rsidP="00AD2969">
      <w:pPr>
        <w:rPr>
          <w:rFonts w:eastAsiaTheme="minorEastAsia" w:cstheme="minorHAnsi"/>
          <w:color w:val="000000" w:themeColor="text1"/>
        </w:rPr>
      </w:pPr>
    </w:p>
    <w:p w14:paraId="0572BEF5" w14:textId="1C05A36D" w:rsidR="008802B4" w:rsidRPr="002F38E5" w:rsidRDefault="008802B4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lastRenderedPageBreak/>
        <w:t xml:space="preserve">Через узловые потенциалы с помощью закона Ома и второго закона Кирхгофа выражаются токи всех ветвей цепи, которые подставляются в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q-1</m:t>
        </m:r>
      </m:oMath>
      <w:r w:rsidRPr="002F38E5">
        <w:rPr>
          <w:rFonts w:eastAsiaTheme="minorEastAsia" w:cstheme="minorHAnsi"/>
          <w:color w:val="000000" w:themeColor="text1"/>
        </w:rPr>
        <w:t xml:space="preserve"> уравнений первого закона Кирхгофа, в результате получается система уравнений метода узловых потенциалов.</w:t>
      </w:r>
    </w:p>
    <w:p w14:paraId="1F5B50DC" w14:textId="0D39CD9C" w:rsidR="008802B4" w:rsidRPr="002F38E5" w:rsidRDefault="008802B4" w:rsidP="00AD2969">
      <w:pPr>
        <w:rPr>
          <w:rFonts w:eastAsiaTheme="minorEastAsia" w:cstheme="minorHAnsi"/>
          <w:color w:val="000000" w:themeColor="text1"/>
        </w:rPr>
      </w:pPr>
    </w:p>
    <w:p w14:paraId="7D918A4C" w14:textId="073DCA94" w:rsidR="008802B4" w:rsidRPr="002F38E5" w:rsidRDefault="00487FD1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Схема цепи с обозначенными узловыми напряжениями </w:t>
      </w:r>
      <w:bookmarkStart w:id="71" w:name="OLE_LINK75"/>
      <w:bookmarkStart w:id="72" w:name="OLE_LINK76"/>
      <w:bookmarkStart w:id="73" w:name="OLE_LINK77"/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11</m:t>
            </m:r>
          </m:sub>
        </m:sSub>
      </m:oMath>
      <w:bookmarkEnd w:id="71"/>
      <w:bookmarkEnd w:id="72"/>
      <w:bookmarkEnd w:id="73"/>
      <w:r w:rsidRPr="002F38E5">
        <w:rPr>
          <w:rFonts w:eastAsiaTheme="minorEastAsia" w:cstheme="minorHAnsi"/>
          <w:color w:val="000000" w:themeColor="text1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22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для потенциальных узлов, обозначенных цифрами 1 и 2 в кружках.</w:t>
      </w:r>
    </w:p>
    <w:p w14:paraId="68914AC4" w14:textId="28EE2836" w:rsidR="00770511" w:rsidRPr="002F38E5" w:rsidRDefault="00770511" w:rsidP="00AD2969">
      <w:pPr>
        <w:rPr>
          <w:rFonts w:eastAsiaTheme="minorEastAsia" w:cstheme="minorHAnsi"/>
          <w:color w:val="000000" w:themeColor="text1"/>
        </w:rPr>
      </w:pPr>
    </w:p>
    <w:p w14:paraId="538977F5" w14:textId="1978B2C9" w:rsidR="00770511" w:rsidRPr="002F38E5" w:rsidRDefault="00770511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Выразим комплексные амплитуды токов ветвей через узловые напряжения. Для контура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 xml:space="preserve">e, </m:t>
        </m:r>
        <w:bookmarkStart w:id="74" w:name="OLE_LINK80"/>
        <w:bookmarkStart w:id="75" w:name="OLE_LINK81"/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w:bookmarkEnd w:id="74"/>
        <w:bookmarkEnd w:id="75"/>
        <m:r>
          <w:rPr>
            <w:rFonts w:ascii="Cambria Math" w:eastAsiaTheme="minorEastAsia" w:hAnsi="Cambria Math" w:cstheme="minorHAnsi"/>
            <w:color w:val="000000" w:themeColor="text1"/>
          </w:rPr>
          <m:t>,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по второму закону Кирхгофа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w:bookmarkStart w:id="76" w:name="OLE_LINK78"/>
        <w:bookmarkStart w:id="77" w:name="OLE_LINK79"/>
        <m:acc>
          <m:accPr>
            <m:chr m:val="̇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acc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e>
        </m:acc>
        <m:r>
          <w:rPr>
            <w:rFonts w:ascii="Cambria Math" w:eastAsiaTheme="minorEastAsia" w:hAnsi="Cambria Math" w:cstheme="minorHAnsi"/>
            <w:color w:val="000000" w:themeColor="text1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11</m:t>
            </m:r>
          </m:sub>
        </m:sSub>
      </m:oMath>
      <w:bookmarkEnd w:id="76"/>
      <w:bookmarkEnd w:id="77"/>
      <w:r w:rsidRPr="002F38E5">
        <w:rPr>
          <w:rFonts w:eastAsiaTheme="minorEastAsia" w:cstheme="minorHAnsi"/>
          <w:color w:val="000000" w:themeColor="text1"/>
        </w:rPr>
        <w:t>, тогда по закону Ома</w:t>
      </w:r>
    </w:p>
    <w:bookmarkStart w:id="78" w:name="OLE_LINK82"/>
    <w:bookmarkStart w:id="79" w:name="OLE_LINK83"/>
    <w:p w14:paraId="466F9658" w14:textId="23A5C7E1" w:rsidR="00770511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80" w:name="OLE_LINK84"/>
          <w:bookmarkStart w:id="81" w:name="OLE_LINK85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</m:oMath>
      </m:oMathPara>
      <w:bookmarkEnd w:id="80"/>
      <w:bookmarkEnd w:id="81"/>
    </w:p>
    <w:bookmarkEnd w:id="78"/>
    <w:bookmarkEnd w:id="79"/>
    <w:p w14:paraId="29F1BC6F" w14:textId="52B78696" w:rsidR="00222292" w:rsidRPr="002F38E5" w:rsidRDefault="00222292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Для тока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acc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</m:oMath>
      <w:r w:rsidRPr="002F38E5">
        <w:rPr>
          <w:rFonts w:eastAsiaTheme="minorEastAsia" w:cstheme="minorHAnsi"/>
          <w:color w:val="000000" w:themeColor="text1"/>
          <w:lang w:val="en-US"/>
        </w:rPr>
        <w:t xml:space="preserve"> </w:t>
      </w:r>
      <w:r w:rsidRPr="002F38E5">
        <w:rPr>
          <w:rFonts w:eastAsiaTheme="minorEastAsia" w:cstheme="minorHAnsi"/>
          <w:color w:val="000000" w:themeColor="text1"/>
        </w:rPr>
        <w:t>получим:</w:t>
      </w:r>
    </w:p>
    <w:p w14:paraId="6A9410A6" w14:textId="39ADD906" w:rsidR="0018437C" w:rsidRPr="002F38E5" w:rsidRDefault="000C4D3D" w:rsidP="001843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82" w:name="OLE_LINK86"/>
          <w:bookmarkStart w:id="83" w:name="OLE_LINK87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</m:oMath>
      </m:oMathPara>
      <w:bookmarkEnd w:id="82"/>
      <w:bookmarkEnd w:id="83"/>
    </w:p>
    <w:p w14:paraId="0B574D24" w14:textId="64ECB4BC" w:rsidR="00E92207" w:rsidRPr="002F38E5" w:rsidRDefault="00E92207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Для контура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 xml:space="preserve">, 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3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 xml:space="preserve">, 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4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по второму закону Кирхгофа и закону Ома получим:</w:t>
      </w:r>
    </w:p>
    <w:p w14:paraId="67DE7C31" w14:textId="5CB18782" w:rsidR="00E92207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84" w:name="OLE_LINK88"/>
          <w:bookmarkStart w:id="85" w:name="OLE_LINK89"/>
          <w:bookmarkStart w:id="86" w:name="OLE_LINK90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</m:oMath>
      </m:oMathPara>
      <w:bookmarkEnd w:id="84"/>
      <w:bookmarkEnd w:id="85"/>
      <w:bookmarkEnd w:id="86"/>
    </w:p>
    <w:p w14:paraId="21A876D9" w14:textId="7AEEA769" w:rsidR="00446D7E" w:rsidRPr="002F38E5" w:rsidRDefault="00446D7E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Для ветвей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4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5</m:t>
            </m:r>
          </m:sub>
        </m:sSub>
      </m:oMath>
      <w:r w:rsidRPr="002F38E5">
        <w:rPr>
          <w:rFonts w:eastAsiaTheme="minorEastAsia" w:cstheme="minorHAnsi"/>
          <w:color w:val="000000" w:themeColor="text1"/>
        </w:rPr>
        <w:t xml:space="preserve"> из закона Ома следует</w:t>
      </w:r>
    </w:p>
    <w:p w14:paraId="30995CC9" w14:textId="6E2E840C" w:rsidR="00446D7E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87" w:name="OLE_LINK91"/>
          <w:bookmarkStart w:id="88" w:name="OLE_LINK92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w:bookmarkStart w:id="89" w:name="OLE_LINK7"/>
              <w:bookmarkStart w:id="90" w:name="OLE_LINK8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</m:sub>
              </m:sSub>
              <w:bookmarkEnd w:id="89"/>
              <w:bookmarkEnd w:id="90"/>
            </m:den>
          </m:f>
          <w:bookmarkEnd w:id="87"/>
          <w:bookmarkEnd w:id="88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91" w:name="OLE_LINK93"/>
          <w:bookmarkStart w:id="92" w:name="OLE_LINK94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5</m:t>
                  </m:r>
                </m:sub>
              </m:sSub>
            </m:den>
          </m:f>
          <w:bookmarkEnd w:id="91"/>
          <w:bookmarkEnd w:id="92"/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098CB8B3" w14:textId="26E50011" w:rsidR="00B27261" w:rsidRPr="002F38E5" w:rsidRDefault="00B27261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Уравнения первого закона Кирхгофа для цепи имею вид:</w:t>
      </w:r>
    </w:p>
    <w:p w14:paraId="3A40608C" w14:textId="6BA5684F" w:rsidR="00B27261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eqArr>
            <m:eqArr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eqArrPr>
            <m:e>
              <w:bookmarkStart w:id="93" w:name="OLE_LINK55"/>
              <w:bookmarkStart w:id="94" w:name="OLE_LINK56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  <w:bookmarkEnd w:id="93"/>
              <w:bookmarkEnd w:id="94"/>
            </m:e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5</m:t>
                  </m:r>
                </m:sub>
              </m:sSub>
            </m:e>
          </m:eqArr>
        </m:oMath>
      </m:oMathPara>
    </w:p>
    <w:p w14:paraId="744BA39C" w14:textId="2DE83352" w:rsidR="008C520D" w:rsidRPr="002F38E5" w:rsidRDefault="008C520D" w:rsidP="00AD2969">
      <w:pPr>
        <w:rPr>
          <w:rFonts w:eastAsiaTheme="minorEastAsia" w:cstheme="minorHAnsi"/>
          <w:color w:val="000000" w:themeColor="text1"/>
        </w:rPr>
      </w:pPr>
    </w:p>
    <w:p w14:paraId="4005AD2D" w14:textId="2D87E731" w:rsidR="006A6F89" w:rsidRPr="002F38E5" w:rsidRDefault="006A6F89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Подставляя в них найденные токи ветвей, получим систему уравнений метода узловых потенциалов:</w:t>
      </w:r>
    </w:p>
    <w:p w14:paraId="51BD0E1A" w14:textId="5CD2EA56" w:rsidR="006A6F89" w:rsidRPr="002F38E5" w:rsidRDefault="006A6F89" w:rsidP="00AD2969">
      <w:pPr>
        <w:rPr>
          <w:rFonts w:eastAsiaTheme="minorEastAsia" w:cstheme="minorHAnsi"/>
          <w:color w:val="000000" w:themeColor="text1"/>
        </w:rPr>
      </w:pPr>
    </w:p>
    <w:p w14:paraId="2274DEDA" w14:textId="6A708D4D" w:rsidR="006A6F89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</m:acc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</m:oMath>
      </m:oMathPara>
    </w:p>
    <w:p w14:paraId="7AE9B04A" w14:textId="29D67900" w:rsidR="00AF440D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5</m:t>
                  </m:r>
                </m:sub>
              </m:sSub>
            </m:den>
          </m:f>
        </m:oMath>
      </m:oMathPara>
    </w:p>
    <w:p w14:paraId="23ECC6D3" w14:textId="270FD277" w:rsidR="005A28C6" w:rsidRPr="002F38E5" w:rsidRDefault="00357473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14. Спектральное представление периодических сигналов. Обобщенное преобразование Фурье</w:t>
      </w:r>
      <w:r w:rsidRPr="00AB525E">
        <w:rPr>
          <w:rFonts w:eastAsiaTheme="minorEastAsia" w:cstheme="minorHAnsi"/>
          <w:b/>
          <w:color w:val="00B0F0"/>
        </w:rPr>
        <w:t>. Гармонический спектр Фурье</w:t>
      </w:r>
      <w:r w:rsidRPr="002F38E5">
        <w:rPr>
          <w:rFonts w:eastAsiaTheme="minorEastAsia" w:cstheme="minorHAnsi"/>
          <w:b/>
          <w:color w:val="000000" w:themeColor="text1"/>
        </w:rPr>
        <w:t xml:space="preserve">, прямое и обратное преобразование Фурье, спектральные компоненты сигнала. </w:t>
      </w:r>
      <w:r w:rsidRPr="00AB525E">
        <w:rPr>
          <w:rFonts w:eastAsiaTheme="minorEastAsia" w:cstheme="minorHAnsi"/>
          <w:b/>
          <w:color w:val="00B0F0"/>
        </w:rPr>
        <w:t>Частотный метод анализа воздействия на цепь периодическим сигналом произвольной формы.</w:t>
      </w:r>
      <w:r w:rsidRPr="002F38E5">
        <w:rPr>
          <w:rFonts w:eastAsiaTheme="minorEastAsia" w:cstheme="minorHAnsi"/>
          <w:b/>
          <w:color w:val="000000" w:themeColor="text1"/>
        </w:rPr>
        <w:t xml:space="preserve"> Пример расчета.</w:t>
      </w:r>
    </w:p>
    <w:p w14:paraId="2509F0FB" w14:textId="1799530E" w:rsidR="00357473" w:rsidRPr="002F38E5" w:rsidRDefault="00357473" w:rsidP="00AD2969">
      <w:pPr>
        <w:rPr>
          <w:rFonts w:eastAsiaTheme="minorEastAsia" w:cstheme="minorHAnsi"/>
          <w:color w:val="000000" w:themeColor="text1"/>
        </w:rPr>
      </w:pPr>
    </w:p>
    <w:p w14:paraId="7014088A" w14:textId="4B45D72B" w:rsidR="00357473" w:rsidRPr="002F38E5" w:rsidRDefault="00932522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Спектральное представление сигнала представляет собой разложение его на сумму элементарных гармонических сигналов с разными частотами.</w:t>
      </w:r>
    </w:p>
    <w:p w14:paraId="515C7D03" w14:textId="45962316" w:rsidR="00932522" w:rsidRPr="002F38E5" w:rsidRDefault="00932522" w:rsidP="00AD2969">
      <w:pPr>
        <w:rPr>
          <w:rFonts w:eastAsiaTheme="minorEastAsia" w:cstheme="minorHAnsi"/>
          <w:color w:val="000000" w:themeColor="text1"/>
        </w:rPr>
      </w:pPr>
    </w:p>
    <w:p w14:paraId="2BCCD843" w14:textId="1DB83D1F" w:rsidR="00021EDA" w:rsidRPr="002F38E5" w:rsidRDefault="0012383A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Любой сигнал можно разложить на составляющие. Такое разложение сигнала называется спектральным. Спектр сигнала — это совокупность простых составляющих сигнала с определенными амплитудами, частотами и начальными фазами.</w:t>
      </w:r>
    </w:p>
    <w:p w14:paraId="7044B9D0" w14:textId="6129E4B0" w:rsidR="00357473" w:rsidRPr="002F38E5" w:rsidRDefault="00357473" w:rsidP="00AD2969">
      <w:pPr>
        <w:rPr>
          <w:rFonts w:eastAsiaTheme="minorEastAsia" w:cstheme="minorHAnsi"/>
          <w:color w:val="000000" w:themeColor="text1"/>
        </w:rPr>
      </w:pPr>
    </w:p>
    <w:p w14:paraId="1F37308C" w14:textId="0ED9D8C6" w:rsidR="00154ED9" w:rsidRPr="002F38E5" w:rsidRDefault="00154ED9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 виду спектры бывают дискретными (линейчатыми) или сплошными. Дискретным является спектр, у которого можно выделить отдельные составляющие. Сплошным является спектр, у которого нельзя выделить отдельные составляющие, так как они расположены настолько близко, что сливаются друг с другом.</w:t>
      </w:r>
    </w:p>
    <w:p w14:paraId="565DD36F" w14:textId="6885294E" w:rsidR="0063359D" w:rsidRPr="002F38E5" w:rsidRDefault="0063359D" w:rsidP="00AD2969">
      <w:pPr>
        <w:rPr>
          <w:rFonts w:eastAsiaTheme="minorEastAsia" w:cstheme="minorHAnsi"/>
          <w:color w:val="000000" w:themeColor="text1"/>
        </w:rPr>
      </w:pPr>
    </w:p>
    <w:p w14:paraId="61318E39" w14:textId="77777777" w:rsidR="0001184E" w:rsidRPr="002F38E5" w:rsidRDefault="0001184E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Периодические, негармонические сигналы. </w:t>
      </w:r>
    </w:p>
    <w:p w14:paraId="578E8953" w14:textId="54C6943B" w:rsidR="0063359D" w:rsidRPr="002F38E5" w:rsidRDefault="0001184E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Такие сигналы могут быть описаны рядом Фурье, согласно которому:</w:t>
      </w:r>
    </w:p>
    <w:p w14:paraId="44C1FD94" w14:textId="15DFA5BF" w:rsidR="00154ED9" w:rsidRPr="002F38E5" w:rsidRDefault="00154ED9" w:rsidP="00AD2969">
      <w:pPr>
        <w:rPr>
          <w:rFonts w:eastAsiaTheme="minorEastAsia" w:cstheme="minorHAnsi"/>
          <w:color w:val="000000" w:themeColor="text1"/>
        </w:rPr>
      </w:pPr>
    </w:p>
    <w:p w14:paraId="3FE6577E" w14:textId="314613AF" w:rsidR="00B95ADB" w:rsidRPr="002F38E5" w:rsidRDefault="00F25B5B" w:rsidP="00AD296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U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func>
            <m:funcPr>
              <m:ctrlPr>
                <w:rPr>
                  <w:rFonts w:ascii="Cambria Math" w:eastAsiaTheme="minorEastAsia" w:hAnsi="Cambria Math" w:cstheme="minorHAnsi"/>
                  <w:color w:val="000000" w:themeColor="text1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sin</m:t>
              </m: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s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*t+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theme="minorHAnsi"/>
              <w:color w:val="000000" w:themeColor="text1"/>
            </w:rPr>
            <m:t>+…+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mk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</w:rPr>
            <m:t>sin⁡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(k*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*t+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φ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5B4BB8E2" w14:textId="55403737" w:rsidR="00E61437" w:rsidRPr="002F38E5" w:rsidRDefault="007267B8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т. е. сигнал может быть представлен суммой постоянной составляющей и множества гармонических составляющих.</w:t>
      </w:r>
      <w:r w:rsidR="00CD5439" w:rsidRPr="002F38E5">
        <w:rPr>
          <w:rFonts w:eastAsiaTheme="minorEastAsia" w:cstheme="minorHAnsi"/>
          <w:color w:val="000000" w:themeColor="text1"/>
        </w:rPr>
        <w:t xml:space="preserve"> Преобразуем данный ряд, используя тригонометрическое свойство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sin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x+y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func>
          <m:funcPr>
            <m:ctrlPr>
              <w:rPr>
                <w:rFonts w:ascii="Cambria Math" w:eastAsiaTheme="minorEastAsia" w:hAnsi="Cambria Math" w:cstheme="minorHAnsi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sin</m:t>
            </m: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theme="minorHAnsi"/>
            <w:color w:val="000000" w:themeColor="text1"/>
          </w:rPr>
          <m:t xml:space="preserve">* cos 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y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+</m:t>
        </m:r>
        <m:func>
          <m:funcPr>
            <m:ctrlPr>
              <w:rPr>
                <w:rFonts w:ascii="Cambria Math" w:eastAsiaTheme="minorEastAsia" w:hAnsi="Cambria Math" w:cstheme="minorHAnsi"/>
                <w:color w:val="000000" w:themeColor="text1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cos</m:t>
            </m: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x</m:t>
                </m:r>
              </m:e>
            </m:d>
          </m:e>
        </m:func>
        <m:r>
          <w:rPr>
            <w:rFonts w:ascii="Cambria Math" w:eastAsiaTheme="minorEastAsia" w:hAnsi="Cambria Math" w:cstheme="minorHAnsi"/>
            <w:color w:val="000000" w:themeColor="text1"/>
          </w:rPr>
          <m:t>*sin (y)</m:t>
        </m:r>
      </m:oMath>
    </w:p>
    <w:p w14:paraId="1B931AC4" w14:textId="55126713" w:rsidR="00CD5439" w:rsidRPr="002F38E5" w:rsidRDefault="006E01D5" w:rsidP="00AD296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U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*sin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cos</m:t>
                  </m: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k*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*t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*cos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func>
                <m:funcPr>
                  <m:ctrl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sin</m:t>
                  </m: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k*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*t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e>
          </m:nary>
        </m:oMath>
      </m:oMathPara>
    </w:p>
    <w:p w14:paraId="3E0937BE" w14:textId="02AC46D3" w:rsidR="00C70AAE" w:rsidRPr="002F38E5" w:rsidRDefault="00C70AAE" w:rsidP="00AD2969">
      <w:pPr>
        <w:rPr>
          <w:rFonts w:eastAsiaTheme="minorEastAsia" w:cstheme="minorHAnsi"/>
          <w:color w:val="000000" w:themeColor="text1"/>
        </w:rPr>
      </w:pPr>
    </w:p>
    <w:p w14:paraId="2625B51E" w14:textId="61EBC289" w:rsidR="00C70AAE" w:rsidRPr="002F38E5" w:rsidRDefault="00D61228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Совокупность операций, позволяющих по заданной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Pr="002F38E5">
        <w:rPr>
          <w:rFonts w:eastAsiaTheme="minorEastAsia" w:cstheme="minorHAnsi"/>
          <w:color w:val="000000" w:themeColor="text1"/>
        </w:rPr>
        <w:t xml:space="preserve"> находить соответствующую ей спектральную характеристику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F(iω)</m:t>
        </m:r>
      </m:oMath>
      <w:r w:rsidRPr="002F38E5">
        <w:rPr>
          <w:rFonts w:eastAsiaTheme="minorEastAsia" w:cstheme="minorHAnsi"/>
          <w:color w:val="000000" w:themeColor="text1"/>
        </w:rPr>
        <w:t xml:space="preserve"> называется преобразованием Фурье</w:t>
      </w:r>
    </w:p>
    <w:p w14:paraId="2C92E80C" w14:textId="1ADCEBE1" w:rsidR="006E42B5" w:rsidRPr="002F38E5" w:rsidRDefault="006E42B5" w:rsidP="00AD2969">
      <w:pPr>
        <w:rPr>
          <w:rFonts w:eastAsiaTheme="minorEastAsia" w:cstheme="minorHAnsi"/>
          <w:color w:val="000000" w:themeColor="text1"/>
        </w:rPr>
      </w:pPr>
    </w:p>
    <w:p w14:paraId="2851D036" w14:textId="69CD2A2F" w:rsidR="006E42B5" w:rsidRPr="002F38E5" w:rsidRDefault="00EE1019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Прямое образование Фурье:</w:t>
      </w:r>
    </w:p>
    <w:p w14:paraId="7ED84854" w14:textId="55DFC16F" w:rsidR="00EE1019" w:rsidRPr="002F38E5" w:rsidRDefault="00EE1019" w:rsidP="00AD2969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j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-j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*dt</m:t>
              </m:r>
            </m:e>
          </m:nary>
        </m:oMath>
      </m:oMathPara>
    </w:p>
    <w:p w14:paraId="040CA3F5" w14:textId="18B902AD" w:rsidR="00EE1019" w:rsidRPr="002F38E5" w:rsidRDefault="009F64F8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Обратное преобразование Фурье:</w:t>
      </w:r>
    </w:p>
    <w:p w14:paraId="0CA85515" w14:textId="5F4386BC" w:rsidR="009F64F8" w:rsidRPr="002F38E5" w:rsidRDefault="009F64F8" w:rsidP="00AD296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2*π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jω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jωt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*dω</m:t>
              </m:r>
            </m:e>
          </m:nary>
        </m:oMath>
      </m:oMathPara>
    </w:p>
    <w:p w14:paraId="3FDF43AB" w14:textId="7686FAB0" w:rsidR="00360E78" w:rsidRPr="002F38E5" w:rsidRDefault="00B94EC1" w:rsidP="00C622B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Преобразование Фурье определяет функции, представляющие амплитуду и фазу гармонических составляющих, соответствующие конкретной частоте, а фаза — начальная точка синусоиды.</w:t>
      </w:r>
      <w:r w:rsidR="003B1B99" w:rsidRPr="002F38E5">
        <w:rPr>
          <w:rFonts w:eastAsiaTheme="minorEastAsia" w:cstheme="minorHAnsi"/>
          <w:color w:val="000000" w:themeColor="text1"/>
        </w:rPr>
        <w:t xml:space="preserve"> </w:t>
      </w:r>
    </w:p>
    <w:p w14:paraId="5A3EB9BD" w14:textId="33685C08" w:rsidR="00C622B2" w:rsidRPr="002F38E5" w:rsidRDefault="00C622B2" w:rsidP="00C622B2">
      <w:pPr>
        <w:rPr>
          <w:rFonts w:eastAsiaTheme="minorEastAsia" w:cstheme="minorHAnsi"/>
          <w:color w:val="000000" w:themeColor="text1"/>
        </w:rPr>
      </w:pPr>
    </w:p>
    <w:p w14:paraId="459F669D" w14:textId="4A169BA6" w:rsidR="00C622B2" w:rsidRPr="002F38E5" w:rsidRDefault="00C07C3A" w:rsidP="00C622B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Спектр сигнала – это совокупность гармонических составляющих с конкретными значениями частот, амплитуд и начальных фаз, образующих в сумме сигнал.</w:t>
      </w:r>
    </w:p>
    <w:p w14:paraId="605E0C10" w14:textId="1301BD13" w:rsidR="00F72BD6" w:rsidRPr="002F38E5" w:rsidRDefault="00F72BD6" w:rsidP="00C622B2">
      <w:pPr>
        <w:rPr>
          <w:rFonts w:eastAsiaTheme="minorEastAsia" w:cstheme="minorHAnsi"/>
          <w:color w:val="000000" w:themeColor="text1"/>
        </w:rPr>
      </w:pPr>
    </w:p>
    <w:p w14:paraId="44BF2DA9" w14:textId="46DBC9C2" w:rsidR="00F72BD6" w:rsidRPr="002F38E5" w:rsidRDefault="00F72BD6" w:rsidP="00C622B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Сложная функция преобразуется в множество более простых. Каждая синусоида (или косинусоида) с определенной частотой и амплитудой, полученная в результате разложения Фурье, называется спектральной составляющей или гармоникой. Спектральные составляющие образуют спектр Фурье.</w:t>
      </w:r>
    </w:p>
    <w:p w14:paraId="2B1BAF31" w14:textId="2913CFC0" w:rsidR="003B1B99" w:rsidRPr="002F38E5" w:rsidRDefault="003B1B99" w:rsidP="00AD2969">
      <w:pPr>
        <w:rPr>
          <w:rFonts w:eastAsiaTheme="minorEastAsia" w:cstheme="minorHAnsi"/>
          <w:color w:val="000000" w:themeColor="text1"/>
        </w:rPr>
      </w:pPr>
    </w:p>
    <w:p w14:paraId="7815D01D" w14:textId="1605BA1E" w:rsidR="0081128E" w:rsidRPr="002F38E5" w:rsidRDefault="0081128E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Частотный метод, основанный на преобразовании Фурье и находящий широкое применение при решении задач синтеза;</w:t>
      </w:r>
    </w:p>
    <w:p w14:paraId="0C3003F0" w14:textId="77777777" w:rsidR="0081128E" w:rsidRPr="002F38E5" w:rsidRDefault="0081128E" w:rsidP="00AD2969">
      <w:pPr>
        <w:rPr>
          <w:rFonts w:eastAsiaTheme="minorEastAsia" w:cstheme="minorHAnsi"/>
          <w:color w:val="000000" w:themeColor="text1"/>
        </w:rPr>
      </w:pPr>
    </w:p>
    <w:p w14:paraId="3F558B8D" w14:textId="77777777" w:rsidR="004E307F" w:rsidRPr="002F38E5" w:rsidRDefault="004E307F" w:rsidP="004E307F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b/>
          <w:bCs/>
          <w:color w:val="000000" w:themeColor="text1"/>
        </w:rPr>
        <w:t>15. Колебательный контур. Частота собственных колебаний без потерь, частота свободных затухающих колебаний и резонансная частота: вывод соотношений. Добротность, полоса пропускания, коэффициент затухания. Частотные характеристики колебательного контура.</w:t>
      </w:r>
    </w:p>
    <w:p w14:paraId="383FA80B" w14:textId="4FD76F7F" w:rsidR="004E307F" w:rsidRPr="002F38E5" w:rsidRDefault="004E307F" w:rsidP="00AD2969">
      <w:pPr>
        <w:rPr>
          <w:rFonts w:eastAsiaTheme="minorEastAsia" w:cstheme="minorHAnsi"/>
          <w:b/>
          <w:color w:val="000000" w:themeColor="text1"/>
        </w:rPr>
      </w:pPr>
    </w:p>
    <w:p w14:paraId="16DD3BB9" w14:textId="16D2B7F6" w:rsidR="004E307F" w:rsidRPr="002F38E5" w:rsidRDefault="002C0899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Колебательный контур – электрическая цепь, содержащая катушку индуктивности, конденсатор и источник электрической энергии.</w:t>
      </w:r>
    </w:p>
    <w:p w14:paraId="70B445EC" w14:textId="6693BA93" w:rsidR="004E307F" w:rsidRPr="002F38E5" w:rsidRDefault="001D112C" w:rsidP="00AD2969">
      <w:pPr>
        <w:rPr>
          <w:rFonts w:cstheme="minorHAnsi"/>
        </w:rPr>
      </w:pPr>
      <w:r w:rsidRPr="002F38E5">
        <w:rPr>
          <w:rFonts w:cstheme="minorHAnsi"/>
        </w:rPr>
        <w:t xml:space="preserve">Если </w:t>
      </w:r>
      <w:r w:rsidRPr="002F38E5">
        <w:rPr>
          <w:rFonts w:cstheme="minorHAnsi"/>
          <w:lang w:val="en-US"/>
        </w:rPr>
        <w:t>R</w:t>
      </w:r>
      <w:r w:rsidRPr="002F38E5">
        <w:rPr>
          <w:rFonts w:cstheme="minorHAnsi"/>
        </w:rPr>
        <w:t xml:space="preserve"> = 0, то нет потерь</w:t>
      </w:r>
      <w:r w:rsidR="00B75562" w:rsidRPr="002F38E5">
        <w:rPr>
          <w:rFonts w:cstheme="minorHAnsi"/>
        </w:rPr>
        <w:t>:</w:t>
      </w:r>
    </w:p>
    <w:p w14:paraId="7188E061" w14:textId="2B14EF83" w:rsidR="001D112C" w:rsidRPr="002F38E5" w:rsidRDefault="001D112C" w:rsidP="00AD2969">
      <w:pPr>
        <w:rPr>
          <w:rFonts w:cstheme="minorHAnsi"/>
        </w:rPr>
      </w:pPr>
    </w:p>
    <w:p w14:paraId="15EA4C8A" w14:textId="5F3B54DC" w:rsidR="001D112C" w:rsidRPr="002F38E5" w:rsidRDefault="00C863FB" w:rsidP="00AD2969">
      <w:pPr>
        <w:rPr>
          <w:rFonts w:eastAsiaTheme="minorEastAsia" w:cstheme="minorHAnsi"/>
          <w:color w:val="000000" w:themeColor="text1"/>
        </w:rPr>
      </w:pPr>
      <m:oMath>
        <m:r>
          <w:rPr>
            <w:rFonts w:ascii="Cambria Math" w:eastAsiaTheme="minorEastAsia" w:hAnsi="Cambria Math" w:cstheme="minorHAnsi"/>
            <w:lang w:val="en-US"/>
          </w:rPr>
          <m:t>U</m:t>
        </m:r>
        <m:r>
          <w:rPr>
            <w:rFonts w:ascii="Cambria Math" w:eastAsiaTheme="minorEastAsia" w:hAnsi="Cambria Math" w:cstheme="minorHAnsi"/>
          </w:rPr>
          <m:t xml:space="preserve"> = </m:t>
        </m:r>
        <m:r>
          <w:rPr>
            <w:rFonts w:ascii="Cambria Math" w:eastAsiaTheme="minorEastAsia" w:hAnsi="Cambria Math" w:cstheme="minorHAnsi"/>
            <w:lang w:val="en-US"/>
          </w:rPr>
          <m:t>E</m:t>
        </m:r>
      </m:oMath>
      <w:r w:rsidR="00492D47" w:rsidRPr="002F38E5">
        <w:rPr>
          <w:rFonts w:eastAsiaTheme="minorEastAsia" w:cstheme="minorHAnsi"/>
        </w:rPr>
        <w:t xml:space="preserve"> =&gt;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q</m:t>
            </m:r>
          </m:num>
          <m:den>
            <m:r>
              <w:rPr>
                <w:rFonts w:ascii="Cambria Math" w:hAnsi="Cambria Math" w:cstheme="minorHAnsi"/>
              </w:rPr>
              <m:t>c</m:t>
            </m:r>
          </m:den>
        </m:f>
      </m:oMath>
      <w:r w:rsidR="00492D47" w:rsidRPr="002F38E5">
        <w:rPr>
          <w:rFonts w:eastAsiaTheme="minorEastAsia" w:cstheme="minorHAnsi"/>
        </w:rPr>
        <w:t xml:space="preserve"> = </w:t>
      </w:r>
      <m:oMath>
        <m:r>
          <w:rPr>
            <w:rFonts w:ascii="Cambria Math" w:eastAsiaTheme="minorEastAsia" w:hAnsi="Cambria Math" w:cstheme="minorHAnsi"/>
          </w:rPr>
          <m:t>-</m:t>
        </m:r>
        <m:r>
          <w:rPr>
            <w:rFonts w:ascii="Cambria Math" w:eastAsiaTheme="minorEastAsia" w:hAnsi="Cambria Math" w:cstheme="minorHAnsi"/>
            <w:lang w:val="en-US"/>
          </w:rPr>
          <m:t>L</m:t>
        </m:r>
        <m:r>
          <w:rPr>
            <w:rFonts w:ascii="Cambria Math" w:eastAsiaTheme="minorEastAsia" w:hAnsi="Cambria Math" w:cstheme="minorHAnsi"/>
          </w:rPr>
          <m:t>*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dq</m:t>
            </m:r>
          </m:num>
          <m:den>
            <m:r>
              <w:rPr>
                <w:rFonts w:ascii="Cambria Math" w:hAnsi="Cambria Math" w:cstheme="minorHAnsi"/>
              </w:rPr>
              <m:t>dt</m:t>
            </m:r>
          </m:den>
        </m:f>
      </m:oMath>
      <w:r w:rsidR="00492D47" w:rsidRPr="002F38E5">
        <w:rPr>
          <w:rFonts w:eastAsiaTheme="minorEastAsia" w:cstheme="minorHAnsi"/>
        </w:rPr>
        <w:t xml:space="preserve"> =&gt; </w:t>
      </w:r>
      <w:r w:rsidR="00492D47" w:rsidRPr="002F38E5">
        <w:rPr>
          <w:rFonts w:eastAsiaTheme="minorEastAsia" w:cstheme="minorHAnsi"/>
          <w:lang w:val="en-US"/>
        </w:rPr>
        <w:t>q</w:t>
      </w:r>
      <w:r w:rsidR="00492D47" w:rsidRPr="002F38E5">
        <w:rPr>
          <w:rFonts w:eastAsiaTheme="minorEastAsia" w:cstheme="minorHAnsi"/>
        </w:rPr>
        <w:t xml:space="preserve">’’ + </w:t>
      </w:r>
      <w:r w:rsidR="00492D47" w:rsidRPr="002F38E5">
        <w:rPr>
          <w:rFonts w:eastAsiaTheme="minorEastAsia" w:cstheme="minorHAnsi"/>
          <w:lang w:val="en-US"/>
        </w:rPr>
        <w:t>q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L*C</m:t>
            </m:r>
          </m:den>
        </m:f>
      </m:oMath>
      <w:r w:rsidR="00492D47" w:rsidRPr="002F38E5">
        <w:rPr>
          <w:rFonts w:eastAsiaTheme="minorEastAsia" w:cstheme="minorHAnsi"/>
        </w:rPr>
        <w:t xml:space="preserve"> = 0 =&gt; </w:t>
      </w:r>
      <w:r w:rsidR="00492D47" w:rsidRPr="002F38E5">
        <w:rPr>
          <w:rFonts w:cstheme="minorHAnsi"/>
        </w:rPr>
        <w:t>ω</w:t>
      </w:r>
      <w:r w:rsidR="00492D47" w:rsidRPr="002F38E5">
        <w:rPr>
          <w:rFonts w:cstheme="minorHAnsi"/>
          <w:vertAlign w:val="subscript"/>
        </w:rPr>
        <w:t>0</w:t>
      </w:r>
      <w:r w:rsidR="00492D47" w:rsidRPr="002F38E5">
        <w:rPr>
          <w:rFonts w:cstheme="minorHAnsi"/>
        </w:rPr>
        <w:t xml:space="preserve"> =</w:t>
      </w:r>
      <w:r w:rsidR="00492D47" w:rsidRPr="002F38E5">
        <w:rPr>
          <w:rFonts w:eastAsiaTheme="minorEastAsia" w:cstheme="minorHAnsi"/>
        </w:rPr>
        <w:t xml:space="preserve">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q</m:t>
            </m:r>
          </m:num>
          <m:den>
            <m:r>
              <w:rPr>
                <w:rFonts w:ascii="Cambria Math" w:hAnsi="Cambria Math" w:cstheme="minorHAnsi"/>
              </w:rPr>
              <m:t>c</m:t>
            </m:r>
          </m:den>
        </m:f>
      </m:oMath>
      <w:r w:rsidR="00492D47" w:rsidRPr="002F38E5">
        <w:rPr>
          <w:rFonts w:eastAsiaTheme="minorEastAsia" w:cstheme="minorHAnsi"/>
        </w:rPr>
        <w:t xml:space="preserve"> – частота свободных затух.</w:t>
      </w:r>
    </w:p>
    <w:p w14:paraId="7C2FA75D" w14:textId="77777777" w:rsidR="00D22499" w:rsidRPr="002F38E5" w:rsidRDefault="00D22499" w:rsidP="00D22499">
      <w:pPr>
        <w:rPr>
          <w:rFonts w:eastAsiaTheme="minorEastAsia" w:cstheme="minorHAnsi"/>
        </w:rPr>
      </w:pPr>
      <m:oMath>
        <m:r>
          <m:rPr>
            <m:sty m:val="p"/>
          </m:rPr>
          <w:rPr>
            <w:rFonts w:ascii="Cambria Math" w:hAnsi="Cambria Math" w:cstheme="minorHAnsi"/>
          </w:rPr>
          <w:lastRenderedPageBreak/>
          <m:t>ω</m:t>
        </m:r>
      </m:oMath>
      <w:r w:rsidRPr="002F38E5">
        <w:rPr>
          <w:rFonts w:cstheme="minorHAnsi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theme="minorHAnsi"/>
                    <w:i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ω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bSup>
            <m:r>
              <w:rPr>
                <w:rFonts w:ascii="Cambria Math" w:hAnsi="Cambria Math" w:cstheme="minorHAnsi"/>
              </w:rPr>
              <m:t>-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vertAlign w:val="superscript"/>
                  </w:rPr>
                  <m:t>β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 w:rsidRPr="002F38E5">
        <w:rPr>
          <w:rFonts w:eastAsiaTheme="minorEastAsia" w:cstheme="minorHAnsi"/>
        </w:rPr>
        <w:t xml:space="preserve"> – частота затухающих колебаний; </w:t>
      </w:r>
    </w:p>
    <w:p w14:paraId="7FF1BB7C" w14:textId="52861064" w:rsidR="00D22499" w:rsidRPr="002F38E5" w:rsidRDefault="00D22499" w:rsidP="00D22499">
      <w:pPr>
        <w:rPr>
          <w:rFonts w:eastAsiaTheme="minorEastAsia" w:cstheme="minorHAnsi"/>
        </w:rPr>
      </w:pPr>
      <w:r w:rsidRPr="002F38E5">
        <w:rPr>
          <w:rFonts w:cstheme="minorHAnsi"/>
        </w:rPr>
        <w:t>ω</w:t>
      </w:r>
      <w:r w:rsidRPr="002F38E5">
        <w:rPr>
          <w:rFonts w:cstheme="minorHAnsi"/>
          <w:vertAlign w:val="subscript"/>
        </w:rPr>
        <w:t>рез</w:t>
      </w:r>
      <w:r w:rsidRPr="002F38E5">
        <w:rPr>
          <w:rFonts w:cstheme="minorHAnsi"/>
        </w:rPr>
        <w:t xml:space="preserve"> = </w:t>
      </w:r>
      <m:oMath>
        <m:rad>
          <m:radPr>
            <m:degHide m:val="1"/>
            <m:ctrlPr>
              <w:rPr>
                <w:rFonts w:ascii="Cambria Math" w:hAnsi="Cambria Math" w:cstheme="minorHAnsi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theme="minorHAnsi"/>
                    <w:i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</w:rPr>
                  <m:t>ω</m:t>
                </m:r>
              </m:e>
              <m:sub>
                <m:r>
                  <w:rPr>
                    <w:rFonts w:ascii="Cambria Math" w:hAnsi="Cambria Math" w:cstheme="minorHAnsi"/>
                  </w:rPr>
                  <m:t>0</m:t>
                </m:r>
              </m:sub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bSup>
            <m:r>
              <w:rPr>
                <w:rFonts w:ascii="Cambria Math" w:hAnsi="Cambria Math" w:cstheme="minorHAnsi"/>
              </w:rPr>
              <m:t>-</m:t>
            </m:r>
            <m:sSup>
              <m:sSupPr>
                <m:ctrlPr>
                  <w:rPr>
                    <w:rFonts w:ascii="Cambria Math" w:hAnsi="Cambria Math" w:cstheme="minorHAnsi"/>
                    <w:i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vertAlign w:val="superscript"/>
                  </w:rPr>
                  <m:t>2β</m:t>
                </m:r>
              </m:e>
              <m:sup>
                <m:r>
                  <w:rPr>
                    <w:rFonts w:ascii="Cambria Math" w:hAnsi="Cambria Math" w:cstheme="minorHAnsi"/>
                  </w:rPr>
                  <m:t>2</m:t>
                </m:r>
              </m:sup>
            </m:sSup>
          </m:e>
        </m:rad>
      </m:oMath>
      <w:r w:rsidRPr="002F38E5">
        <w:rPr>
          <w:rFonts w:eastAsiaTheme="minorEastAsia" w:cstheme="minorHAnsi"/>
        </w:rPr>
        <w:t xml:space="preserve"> – резонансная частота </w:t>
      </w:r>
    </w:p>
    <w:p w14:paraId="77B28093" w14:textId="433B9120" w:rsidR="00D22499" w:rsidRPr="002F38E5" w:rsidRDefault="00D22499" w:rsidP="00D22499">
      <w:pPr>
        <w:rPr>
          <w:rFonts w:eastAsiaTheme="minorEastAsia" w:cstheme="minorHAnsi"/>
          <w:i/>
          <w:color w:val="70AD47" w:themeColor="accent6"/>
          <w:u w:val="single"/>
        </w:rPr>
      </w:pPr>
      <w:r w:rsidRPr="002F38E5">
        <w:rPr>
          <w:rFonts w:cstheme="minorHAnsi"/>
        </w:rPr>
        <w:t>ω</w:t>
      </w:r>
      <w:r w:rsidRPr="002F38E5">
        <w:rPr>
          <w:rFonts w:cstheme="minorHAnsi"/>
          <w:vertAlign w:val="subscript"/>
        </w:rPr>
        <w:t>0</w:t>
      </w:r>
      <w:r w:rsidRPr="002F38E5">
        <w:rPr>
          <w:rFonts w:cstheme="minorHAnsi"/>
        </w:rPr>
        <w:t xml:space="preserve"> = </w:t>
      </w:r>
      <m:oMath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theme="minorHAnsi"/>
                    <w:i/>
                  </w:rPr>
                </m:ctrlPr>
              </m:radPr>
              <m:deg/>
              <m:e>
                <m:r>
                  <w:rPr>
                    <w:rFonts w:ascii="Cambria Math" w:hAnsi="Cambria Math" w:cstheme="minorHAnsi"/>
                    <w:lang w:val="en-US"/>
                  </w:rPr>
                  <m:t>L</m:t>
                </m:r>
                <m:r>
                  <w:rPr>
                    <w:rFonts w:ascii="Cambria Math" w:hAnsi="Cambria Math" w:cstheme="minorHAnsi"/>
                  </w:rPr>
                  <m:t>*</m:t>
                </m:r>
                <m:r>
                  <w:rPr>
                    <w:rFonts w:ascii="Cambria Math" w:hAnsi="Cambria Math" w:cstheme="minorHAnsi"/>
                    <w:lang w:val="en-US"/>
                  </w:rPr>
                  <m:t>C</m:t>
                </m:r>
              </m:e>
            </m:rad>
          </m:den>
        </m:f>
        <m:r>
          <w:rPr>
            <w:rFonts w:ascii="Cambria Math" w:hAnsi="Cambria Math" w:cstheme="minorHAnsi"/>
          </w:rPr>
          <m:t>-</m:t>
        </m:r>
      </m:oMath>
      <w:r w:rsidRPr="002F38E5">
        <w:rPr>
          <w:rFonts w:eastAsiaTheme="minorEastAsia" w:cstheme="minorHAnsi"/>
        </w:rPr>
        <w:t xml:space="preserve"> </w:t>
      </w:r>
      <w:r w:rsidRPr="002F38E5">
        <w:rPr>
          <w:rFonts w:cstheme="minorHAnsi"/>
        </w:rPr>
        <w:t>частота собственных колебаний без потерь</w:t>
      </w:r>
    </w:p>
    <w:p w14:paraId="0892B9E2" w14:textId="684C48D8" w:rsidR="00D22499" w:rsidRPr="002F38E5" w:rsidRDefault="00D22499" w:rsidP="00AD2969">
      <w:pPr>
        <w:rPr>
          <w:rFonts w:eastAsiaTheme="minorEastAsia" w:cstheme="minorHAnsi"/>
          <w:color w:val="000000" w:themeColor="text1"/>
        </w:rPr>
      </w:pPr>
    </w:p>
    <w:p w14:paraId="21356218" w14:textId="77777777" w:rsidR="007D0818" w:rsidRPr="002F38E5" w:rsidRDefault="007D0818" w:rsidP="007D081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Добротность</w:t>
      </w:r>
      <w:r w:rsidRPr="002F38E5">
        <w:rPr>
          <w:rFonts w:eastAsiaTheme="minorEastAsia" w:cstheme="minorHAnsi"/>
          <w:color w:val="000000" w:themeColor="text1"/>
        </w:rPr>
        <w:t xml:space="preserve"> колебательной системы — это отношение энергии, запасенной в колебательной системе, к энергии, теряемой системой за один период колебания. Добротность характеризует качество колебательной системы: чем выше добротность, тем меньше потери энергии в системе в течение каждого периода.</w:t>
      </w:r>
    </w:p>
    <w:p w14:paraId="1E6053EA" w14:textId="2ACDCB17" w:rsidR="009E6EF7" w:rsidRPr="002F38E5" w:rsidRDefault="009E6EF7" w:rsidP="009E6EF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-последовательный контур</m:t>
          </m:r>
        </m:oMath>
      </m:oMathPara>
    </w:p>
    <w:p w14:paraId="45F6932B" w14:textId="098CD48E" w:rsidR="009E6EF7" w:rsidRPr="002F38E5" w:rsidRDefault="009E6EF7" w:rsidP="009E6EF7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Q=R*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С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-Параллельный контур</m:t>
          </m:r>
        </m:oMath>
      </m:oMathPara>
    </w:p>
    <w:p w14:paraId="7C2C971C" w14:textId="77777777" w:rsidR="00FD1B03" w:rsidRPr="002F38E5" w:rsidRDefault="00FD1B03" w:rsidP="00FD1B03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Полоса пропускания</w:t>
      </w:r>
      <w:r w:rsidRPr="002F38E5">
        <w:rPr>
          <w:rFonts w:eastAsiaTheme="minorEastAsia" w:cstheme="minorHAnsi"/>
          <w:color w:val="000000" w:themeColor="text1"/>
        </w:rPr>
        <w:t xml:space="preserve"> — это непрерывный диапазон частот, для которого затухание не превышает некоторый заранее заданный предел.</w:t>
      </w:r>
    </w:p>
    <w:p w14:paraId="55ADFFA9" w14:textId="2F42C4A8" w:rsidR="00FD1B03" w:rsidRPr="00530707" w:rsidRDefault="00FD1B03" w:rsidP="00FD1B03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П=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den>
          </m:f>
        </m:oMath>
      </m:oMathPara>
    </w:p>
    <w:p w14:paraId="2F7F3447" w14:textId="4FF5FA37" w:rsidR="00530707" w:rsidRPr="003903F9" w:rsidRDefault="003903F9" w:rsidP="00FD1B03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0</m:t>
            </m:r>
          </m:sub>
        </m:sSub>
      </m:oMath>
      <w:r>
        <w:rPr>
          <w:rFonts w:eastAsiaTheme="minorEastAsia" w:cstheme="minorHAnsi"/>
          <w:color w:val="000000" w:themeColor="text1"/>
        </w:rPr>
        <w:t xml:space="preserve"> – резонансная частота</w:t>
      </w:r>
    </w:p>
    <w:p w14:paraId="52C4723D" w14:textId="724A8E19" w:rsidR="00424023" w:rsidRPr="002F38E5" w:rsidRDefault="00424023" w:rsidP="00424023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 xml:space="preserve">Коэффициент </w:t>
      </w:r>
      <w:r w:rsidR="00036FC8" w:rsidRPr="002F38E5">
        <w:rPr>
          <w:rFonts w:cstheme="minorHAnsi"/>
          <w:b/>
          <w:color w:val="000000" w:themeColor="text1"/>
        </w:rPr>
        <w:t>затухания</w:t>
      </w:r>
      <w:r w:rsidR="00036FC8">
        <w:rPr>
          <w:rFonts w:cstheme="minorHAnsi"/>
          <w:color w:val="000000" w:themeColor="text1"/>
        </w:rPr>
        <w:t xml:space="preserve"> (</w:t>
      </w:r>
      <w:r w:rsidR="00036FC8" w:rsidRPr="00036FC8">
        <w:rPr>
          <w:rFonts w:cstheme="minorHAnsi"/>
          <w:color w:val="000000" w:themeColor="text1"/>
        </w:rPr>
        <w:t xml:space="preserve">есть физическая величина, обратная времени, в течение которого амплитуда уменьшается в </w:t>
      </w:r>
      <m:oMath>
        <m:r>
          <w:rPr>
            <w:rFonts w:ascii="Cambria Math" w:hAnsi="Cambria Math" w:cstheme="minorHAnsi"/>
            <w:color w:val="000000" w:themeColor="text1"/>
          </w:rPr>
          <m:t>е</m:t>
        </m:r>
      </m:oMath>
      <w:r w:rsidR="00036FC8" w:rsidRPr="00036FC8">
        <w:rPr>
          <w:rFonts w:cstheme="minorHAnsi"/>
          <w:color w:val="000000" w:themeColor="text1"/>
        </w:rPr>
        <w:t xml:space="preserve"> раз.</w:t>
      </w:r>
      <w:r w:rsidR="00766F5F">
        <w:rPr>
          <w:rFonts w:cstheme="minorHAnsi"/>
          <w:color w:val="000000" w:themeColor="text1"/>
        </w:rPr>
        <w:t xml:space="preserve"> </w:t>
      </w:r>
      <w:r w:rsidR="00766F5F" w:rsidRPr="00766F5F">
        <w:rPr>
          <w:rFonts w:cstheme="minorHAnsi"/>
          <w:color w:val="000000" w:themeColor="text1"/>
        </w:rPr>
        <w:t>Пусть N число колебаний, после которых амплитуда уменьшается в e раз.</w:t>
      </w:r>
      <w:r w:rsidR="00036FC8">
        <w:rPr>
          <w:rFonts w:cstheme="minorHAnsi"/>
          <w:color w:val="000000" w:themeColor="text1"/>
        </w:rPr>
        <w:t>)</w:t>
      </w:r>
      <w:r w:rsidRPr="002F38E5">
        <w:rPr>
          <w:rFonts w:eastAsiaTheme="minorEastAsia" w:cstheme="minorHAnsi"/>
          <w:b/>
          <w:color w:val="000000" w:themeColor="text1"/>
        </w:rPr>
        <w:t xml:space="preserve">: </w:t>
      </w:r>
    </w:p>
    <w:p w14:paraId="05632156" w14:textId="77777777" w:rsidR="00036FC8" w:rsidRDefault="00036FC8" w:rsidP="003B41EA">
      <w:pPr>
        <w:rPr>
          <w:rFonts w:cstheme="minorHAnsi"/>
          <w:color w:val="000000" w:themeColor="text1"/>
        </w:rPr>
      </w:pPr>
    </w:p>
    <w:p w14:paraId="49A1C33D" w14:textId="5450FB30" w:rsidR="00036FC8" w:rsidRDefault="00036FC8" w:rsidP="003B41EA">
      <w:pPr>
        <w:rPr>
          <w:rFonts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β=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N*T</m:t>
              </m:r>
            </m:den>
          </m:f>
        </m:oMath>
      </m:oMathPara>
    </w:p>
    <w:p w14:paraId="23365118" w14:textId="47029883" w:rsidR="003B41EA" w:rsidRPr="002F38E5" w:rsidRDefault="003B41EA" w:rsidP="003B41EA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Частотные характеристики: АЧХ – Амплитудно-частотная характеристика (зависимость </w:t>
      </w:r>
      <m:oMath>
        <m:r>
          <w:rPr>
            <w:rFonts w:ascii="Cambria Math" w:hAnsi="Cambria Math" w:cstheme="minorHAnsi"/>
            <w:color w:val="000000" w:themeColor="text1"/>
            <w:lang w:val="en-US"/>
          </w:rPr>
          <m:t>U</m:t>
        </m:r>
      </m:oMath>
      <w:r w:rsidRPr="002F38E5">
        <w:rPr>
          <w:rFonts w:cstheme="minorHAnsi"/>
          <w:color w:val="000000" w:themeColor="text1"/>
        </w:rPr>
        <w:t xml:space="preserve"> (амплитуда) от </w:t>
      </w:r>
      <m:oMath>
        <m:r>
          <w:rPr>
            <w:rFonts w:ascii="Cambria Math" w:hAnsi="Cambria Math" w:cstheme="minorHAnsi"/>
            <w:color w:val="000000" w:themeColor="text1"/>
          </w:rPr>
          <m:t>ω</m:t>
        </m:r>
      </m:oMath>
      <w:r w:rsidRPr="002F38E5">
        <w:rPr>
          <w:rFonts w:cstheme="minorHAnsi"/>
          <w:color w:val="000000" w:themeColor="text1"/>
        </w:rPr>
        <w:t xml:space="preserve"> (частоты)) и ФЧХ – Фаза-частотная характеристика (зависимость </w:t>
      </w:r>
      <m:oMath>
        <m:r>
          <w:rPr>
            <w:rFonts w:ascii="Cambria Math" w:hAnsi="Cambria Math" w:cstheme="minorHAnsi"/>
            <w:color w:val="000000" w:themeColor="text1"/>
          </w:rPr>
          <m:t>φ</m:t>
        </m:r>
      </m:oMath>
      <w:r w:rsidRPr="002F38E5">
        <w:rPr>
          <w:rFonts w:cstheme="minorHAnsi"/>
          <w:color w:val="000000" w:themeColor="text1"/>
        </w:rPr>
        <w:t xml:space="preserve"> (фазы) от </w:t>
      </w:r>
      <m:oMath>
        <m:r>
          <w:rPr>
            <w:rFonts w:ascii="Cambria Math" w:hAnsi="Cambria Math" w:cstheme="minorHAnsi"/>
            <w:color w:val="000000" w:themeColor="text1"/>
          </w:rPr>
          <m:t>ω</m:t>
        </m:r>
      </m:oMath>
      <w:r w:rsidRPr="002F38E5">
        <w:rPr>
          <w:rFonts w:cstheme="minorHAnsi"/>
          <w:color w:val="000000" w:themeColor="text1"/>
        </w:rPr>
        <w:t>)</w:t>
      </w:r>
    </w:p>
    <w:p w14:paraId="5F68C006" w14:textId="61A62619" w:rsidR="00C81E89" w:rsidRDefault="00C81E89" w:rsidP="003B41EA">
      <w:pPr>
        <w:rPr>
          <w:rFonts w:cstheme="minorHAnsi"/>
          <w:color w:val="000000" w:themeColor="text1"/>
        </w:rPr>
      </w:pPr>
    </w:p>
    <w:p w14:paraId="3E10844B" w14:textId="111C9CA4" w:rsidR="001E4AD2" w:rsidRDefault="001E4AD2" w:rsidP="003B41EA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Частотные зависимости тока в цепи и напряжений на ее элементах выражаются формулами:</w:t>
      </w:r>
    </w:p>
    <w:p w14:paraId="11B1FE5F" w14:textId="63E12EB5" w:rsidR="001E4AD2" w:rsidRPr="001E4AD2" w:rsidRDefault="001E4AD2" w:rsidP="003B41EA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 w:cstheme="minorHAnsi"/>
              <w:color w:val="000000" w:themeColor="text1"/>
              <w:lang w:val="en-US"/>
            </w:rPr>
            <m:t>I</m:t>
          </m:r>
          <m:d>
            <m:d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ω</m:t>
              </m:r>
            </m:e>
          </m:d>
          <m:r>
            <w:rPr>
              <w:rFonts w:ascii="Cambria Math" w:hAnsi="Cambria Math" w:cstheme="minorHAnsi"/>
              <w:color w:val="000000" w:themeColor="text1"/>
              <w:lang w:val="en-US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Z</m:t>
              </m:r>
            </m:den>
          </m:f>
        </m:oMath>
      </m:oMathPara>
    </w:p>
    <w:p w14:paraId="50C9C745" w14:textId="0286B9E7" w:rsidR="001E4AD2" w:rsidRPr="009E5A0E" w:rsidRDefault="000C4D3D" w:rsidP="003B41EA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R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ω</m:t>
              </m:r>
            </m:e>
          </m:d>
          <m:r>
            <w:rPr>
              <w:rFonts w:ascii="Cambria Math" w:hAnsi="Cambria Math" w:cstheme="minorHAnsi"/>
              <w:color w:val="000000" w:themeColor="text1"/>
              <w:lang w:val="en-US"/>
            </w:rPr>
            <m:t>=I*R</m:t>
          </m:r>
        </m:oMath>
      </m:oMathPara>
    </w:p>
    <w:p w14:paraId="05967D1B" w14:textId="0B719008" w:rsidR="001E4AD2" w:rsidRPr="001E4AD2" w:rsidRDefault="000C4D3D" w:rsidP="003B41EA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L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ω</m:t>
              </m:r>
            </m:e>
          </m:d>
          <m:r>
            <w:rPr>
              <w:rFonts w:ascii="Cambria Math" w:hAnsi="Cambria Math" w:cstheme="minorHAnsi"/>
              <w:color w:val="000000" w:themeColor="text1"/>
              <w:lang w:val="en-US"/>
            </w:rPr>
            <m:t>=i*ω*L</m:t>
          </m:r>
        </m:oMath>
      </m:oMathPara>
    </w:p>
    <w:p w14:paraId="1EAF3D47" w14:textId="5DC87111" w:rsidR="001E4AD2" w:rsidRPr="001E4AD2" w:rsidRDefault="000C4D3D" w:rsidP="003B41EA">
      <w:pPr>
        <w:rPr>
          <w:rFonts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ω</m:t>
              </m:r>
            </m:e>
          </m:d>
          <m:r>
            <w:rPr>
              <w:rFonts w:ascii="Cambria Math" w:hAnsi="Cambria Math" w:cstheme="minorHAnsi"/>
              <w:color w:val="000000" w:themeColor="text1"/>
              <w:lang w:val="en-US"/>
            </w:rPr>
            <m:t>=I*</m:t>
          </m:r>
          <m:f>
            <m:f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ω*C</m:t>
              </m:r>
            </m:den>
          </m:f>
        </m:oMath>
      </m:oMathPara>
    </w:p>
    <w:p w14:paraId="6E97BD4F" w14:textId="77777777" w:rsidR="001E4AD2" w:rsidRPr="002F38E5" w:rsidRDefault="001E4AD2" w:rsidP="003B41EA">
      <w:pPr>
        <w:rPr>
          <w:rFonts w:cstheme="minorHAnsi"/>
          <w:color w:val="000000" w:themeColor="text1"/>
        </w:rPr>
      </w:pPr>
    </w:p>
    <w:p w14:paraId="7C5F4563" w14:textId="0E646F72" w:rsidR="00C81E89" w:rsidRPr="002F38E5" w:rsidRDefault="00C81E89" w:rsidP="003B41EA">
      <w:pPr>
        <w:rPr>
          <w:rFonts w:eastAsiaTheme="minorEastAsia" w:cstheme="minorHAnsi"/>
          <w:bCs/>
          <w:noProof/>
          <w:color w:val="000000"/>
        </w:rPr>
      </w:pPr>
      <w:r w:rsidRPr="002F38E5">
        <w:rPr>
          <w:rFonts w:eastAsiaTheme="minorEastAsia" w:cstheme="minorHAnsi"/>
          <w:b/>
          <w:bCs/>
          <w:noProof/>
          <w:color w:val="000000"/>
        </w:rPr>
        <w:t xml:space="preserve">16. Последовательный колебательный контур: переходные процессы при подаче сигнала с произвольной частотой и при выключении этого сигнала. Декремент и </w:t>
      </w:r>
      <w:r w:rsidRPr="005A65D3">
        <w:rPr>
          <w:rFonts w:eastAsiaTheme="minorEastAsia" w:cstheme="minorHAnsi"/>
          <w:b/>
          <w:bCs/>
          <w:noProof/>
          <w:color w:val="000000" w:themeColor="text1"/>
        </w:rPr>
        <w:t>логарифмический коэффициент затухания</w:t>
      </w:r>
      <w:r w:rsidRPr="002F38E5">
        <w:rPr>
          <w:rFonts w:eastAsiaTheme="minorEastAsia" w:cstheme="minorHAnsi"/>
          <w:b/>
          <w:bCs/>
          <w:noProof/>
          <w:color w:val="000000"/>
        </w:rPr>
        <w:t>, постоянная времени контура, добротность, запасенная энергия и средняя мощность потерь. Вывести соотношения для расчета этих параметров и указать взаимосвязь между ними.</w:t>
      </w:r>
    </w:p>
    <w:p w14:paraId="3E142ACD" w14:textId="26BAD1C4" w:rsidR="004237C7" w:rsidRPr="002F38E5" w:rsidRDefault="004237C7" w:rsidP="003B41EA">
      <w:pPr>
        <w:rPr>
          <w:rFonts w:eastAsiaTheme="minorEastAsia" w:cstheme="minorHAnsi"/>
          <w:bCs/>
          <w:noProof/>
          <w:color w:val="000000"/>
        </w:rPr>
      </w:pPr>
    </w:p>
    <w:p w14:paraId="680E1721" w14:textId="257AE596" w:rsidR="004237C7" w:rsidRPr="002F38E5" w:rsidRDefault="00011CF9" w:rsidP="00011CF9">
      <w:pPr>
        <w:jc w:val="center"/>
        <w:rPr>
          <w:rFonts w:eastAsiaTheme="minorEastAsia" w:cstheme="minorHAnsi"/>
          <w:i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A52F6DA" wp14:editId="71500D03">
            <wp:extent cx="1781175" cy="1353520"/>
            <wp:effectExtent l="0" t="0" r="0" b="0"/>
            <wp:docPr id="664103006" name="Рисунок 28" descr="https://sun9-25.userapi.com/c855336/v855336590/1bfcc3/vtuf0srFE0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35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6376" w14:textId="33E29A02" w:rsidR="00011CF9" w:rsidRPr="002F38E5" w:rsidRDefault="00011CF9" w:rsidP="00011CF9">
      <w:pPr>
        <w:rPr>
          <w:rFonts w:eastAsiaTheme="minorEastAsia" w:cstheme="minorHAnsi"/>
          <w:iCs/>
          <w:color w:val="000000" w:themeColor="text1"/>
        </w:rPr>
      </w:pPr>
    </w:p>
    <w:p w14:paraId="173B072F" w14:textId="04FC5E3E" w:rsidR="00011CF9" w:rsidRPr="002F38E5" w:rsidRDefault="00112444" w:rsidP="00011CF9">
      <w:pPr>
        <w:rPr>
          <w:rFonts w:eastAsiaTheme="minorEastAsia" w:cstheme="minorHAnsi"/>
          <w:iCs/>
          <w:color w:val="000000" w:themeColor="text1"/>
        </w:rPr>
      </w:pPr>
      <w:r w:rsidRPr="002F38E5">
        <w:rPr>
          <w:rFonts w:eastAsiaTheme="minorEastAsia" w:cstheme="minorHAnsi"/>
          <w:iCs/>
          <w:color w:val="000000" w:themeColor="text1"/>
        </w:rPr>
        <w:t>По 2 закону Кирхгофа:</w:t>
      </w:r>
    </w:p>
    <w:p w14:paraId="60B8135D" w14:textId="2A492C45" w:rsidR="00112444" w:rsidRPr="002F38E5" w:rsidRDefault="008717D3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r*i+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54342543" w14:textId="2D64FD10" w:rsidR="008717D3" w:rsidRPr="002F38E5" w:rsidRDefault="008717D3" w:rsidP="00011CF9">
      <w:pPr>
        <w:rPr>
          <w:rFonts w:eastAsiaTheme="minorEastAsia" w:cstheme="minorHAnsi"/>
          <w:iCs/>
          <w:color w:val="000000" w:themeColor="text1"/>
        </w:rPr>
      </w:pPr>
      <w:r w:rsidRPr="002F38E5">
        <w:rPr>
          <w:rFonts w:eastAsiaTheme="minorEastAsia" w:cstheme="minorHAnsi"/>
          <w:iCs/>
          <w:color w:val="000000" w:themeColor="text1"/>
        </w:rPr>
        <w:t xml:space="preserve">Так как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i=C*</m:t>
        </m:r>
        <m:f>
          <m:fPr>
            <m:ctrlPr>
              <w:rPr>
                <w:rFonts w:ascii="Cambria Math" w:eastAsiaTheme="minorEastAsia" w:hAnsi="Cambria Math" w:cstheme="minorHAnsi"/>
                <w:i/>
                <w:iCs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d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iCs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dt</m:t>
            </m:r>
          </m:den>
        </m:f>
      </m:oMath>
    </w:p>
    <w:p w14:paraId="164D0F8E" w14:textId="5093FC36" w:rsidR="008717D3" w:rsidRPr="002F38E5" w:rsidRDefault="008717D3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+L*C*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3EA35977" w14:textId="090E179A" w:rsidR="002B7F5A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1C74FEEC" w14:textId="77777777" w:rsidR="005538A3" w:rsidRPr="002F38E5" w:rsidRDefault="005538A3" w:rsidP="00011CF9">
      <w:pPr>
        <w:rPr>
          <w:rFonts w:eastAsiaTheme="minorEastAsia" w:cstheme="minorHAnsi"/>
          <w:iCs/>
          <w:color w:val="000000" w:themeColor="text1"/>
        </w:rPr>
      </w:pPr>
    </w:p>
    <w:p w14:paraId="67CDBCA8" w14:textId="19AC0CEF" w:rsidR="002B7F5A" w:rsidRPr="002F38E5" w:rsidRDefault="005538A3" w:rsidP="00011CF9">
      <w:pPr>
        <w:rPr>
          <w:rFonts w:eastAsiaTheme="minorEastAsia" w:cstheme="minorHAnsi"/>
          <w:iCs/>
          <w:color w:val="000000" w:themeColor="text1"/>
        </w:rPr>
      </w:pPr>
      <w:r w:rsidRPr="002F38E5">
        <w:rPr>
          <w:rFonts w:eastAsiaTheme="minorEastAsia" w:cstheme="minorHAnsi"/>
          <w:iCs/>
          <w:color w:val="000000" w:themeColor="text1"/>
        </w:rPr>
        <w:t>Характеристическое уравнение:</w:t>
      </w:r>
    </w:p>
    <w:p w14:paraId="7878DE93" w14:textId="32AD9F6B" w:rsidR="005538A3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*p+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57F4878E" w14:textId="13014480" w:rsidR="006D5A60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1,2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2*L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±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4*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L*C</m:t>
                  </m:r>
                </m:den>
              </m:f>
            </m:e>
          </m:rad>
        </m:oMath>
      </m:oMathPara>
    </w:p>
    <w:p w14:paraId="619A9D9F" w14:textId="00C6FA89" w:rsidR="006D5A60" w:rsidRPr="002F38E5" w:rsidRDefault="006D5A60" w:rsidP="00011CF9">
      <w:pPr>
        <w:rPr>
          <w:rFonts w:eastAsiaTheme="minorEastAsia" w:cstheme="minorHAnsi"/>
          <w:iCs/>
          <w:color w:val="000000" w:themeColor="text1"/>
        </w:rPr>
      </w:pPr>
      <w:r w:rsidRPr="002F38E5">
        <w:rPr>
          <w:rFonts w:eastAsiaTheme="minorEastAsia" w:cstheme="minorHAnsi"/>
          <w:iCs/>
          <w:color w:val="000000" w:themeColor="text1"/>
        </w:rPr>
        <w:t xml:space="preserve">Если </w:t>
      </w:r>
      <m:oMath>
        <m:f>
          <m:fPr>
            <m:type m:val="lin"/>
            <m:ctrlPr>
              <w:rPr>
                <w:rFonts w:ascii="Cambria Math" w:eastAsiaTheme="minorEastAsia" w:hAnsi="Cambria Math" w:cstheme="minorHAnsi"/>
                <w:i/>
                <w:iCs/>
                <w:color w:val="000000" w:themeColor="text1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iCs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(4*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iCs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2</m:t>
                </m:r>
              </m:sup>
            </m:sSup>
            <m:r>
              <w:rPr>
                <w:rFonts w:ascii="Cambria Math" w:eastAsiaTheme="minorEastAsia" w:hAnsi="Cambria Math" w:cstheme="minorHAnsi"/>
                <w:color w:val="000000" w:themeColor="text1"/>
              </w:rPr>
              <m:t>)</m:t>
            </m:r>
          </m:den>
        </m:f>
        <m:r>
          <w:rPr>
            <w:rFonts w:ascii="Cambria Math" w:eastAsiaTheme="minorEastAsia" w:hAnsi="Cambria Math" w:cstheme="minorHAnsi"/>
            <w:color w:val="000000" w:themeColor="text1"/>
          </w:rPr>
          <m:t xml:space="preserve"> ≠</m:t>
        </m:r>
        <m:f>
          <m:fPr>
            <m:ctrlPr>
              <w:rPr>
                <w:rFonts w:ascii="Cambria Math" w:eastAsiaTheme="minorEastAsia" w:hAnsi="Cambria Math" w:cstheme="minorHAnsi"/>
                <w:i/>
                <w:iCs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L*C</m:t>
            </m:r>
          </m:den>
        </m:f>
        <m:r>
          <w:rPr>
            <w:rFonts w:ascii="Cambria Math" w:eastAsiaTheme="minorEastAsia" w:hAnsi="Cambria Math" w:cstheme="minorHAnsi"/>
            <w:color w:val="000000" w:themeColor="text1"/>
          </w:rPr>
          <m:t>→</m:t>
        </m:r>
      </m:oMath>
    </w:p>
    <w:p w14:paraId="6C860141" w14:textId="1824E80F" w:rsidR="00D557CA" w:rsidRPr="002F38E5" w:rsidRDefault="00D557CA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→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5AE7336E" w14:textId="498FA1CE" w:rsidR="00D557CA" w:rsidRPr="002F38E5" w:rsidRDefault="00D557CA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</m:oMath>
      </m:oMathPara>
    </w:p>
    <w:p w14:paraId="263F3620" w14:textId="10686812" w:rsidR="007F0AB7" w:rsidRPr="002F38E5" w:rsidRDefault="002A295B" w:rsidP="00011CF9">
      <w:pPr>
        <w:rPr>
          <w:rFonts w:eastAsiaTheme="minorEastAsia" w:cstheme="minorHAnsi"/>
          <w:iCs/>
          <w:color w:val="000000" w:themeColor="text1"/>
        </w:rPr>
      </w:pPr>
      <w:r w:rsidRPr="002F38E5">
        <w:rPr>
          <w:rFonts w:eastAsiaTheme="minorEastAsia" w:cstheme="minorHAnsi"/>
          <w:iCs/>
          <w:color w:val="000000" w:themeColor="text1"/>
        </w:rPr>
        <w:t xml:space="preserve">При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=0:</m:t>
        </m:r>
      </m:oMath>
    </w:p>
    <w:p w14:paraId="106D2BC6" w14:textId="2537A3D6" w:rsidR="002A295B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</m:oMath>
      </m:oMathPara>
    </w:p>
    <w:p w14:paraId="629510D2" w14:textId="24D65FCA" w:rsidR="00410039" w:rsidRPr="002F38E5" w:rsidRDefault="00AF37BF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4F259974" w14:textId="3BDCBE6D" w:rsidR="00AF37BF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</m:oMath>
      </m:oMathPara>
    </w:p>
    <w:p w14:paraId="1E8224CE" w14:textId="2C9E74F9" w:rsidR="00737792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</m:oMath>
      </m:oMathPara>
    </w:p>
    <w:p w14:paraId="55FA3305" w14:textId="2F7A48B9" w:rsidR="00737792" w:rsidRPr="002F38E5" w:rsidRDefault="0062578D" w:rsidP="00011CF9">
      <w:pPr>
        <w:rPr>
          <w:rFonts w:eastAsiaTheme="minorEastAsia" w:cstheme="minorHAnsi"/>
          <w:i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i= 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*C*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*(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0144B61B" w14:textId="68B54BF0" w:rsidR="0062578D" w:rsidRPr="002F38E5" w:rsidRDefault="000C4D3D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type m:val="lin"/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2*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color w:val="000000" w:themeColor="text1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4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color w:val="000000" w:themeColor="text1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L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color w:val="000000" w:themeColor="text1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LC</m:t>
                          </m:r>
                        </m:den>
                      </m:f>
                    </m:e>
                  </m:rad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den>
          </m:f>
        </m:oMath>
      </m:oMathPara>
    </w:p>
    <w:p w14:paraId="0E2F12CD" w14:textId="1C5CB36B" w:rsidR="00A62D98" w:rsidRPr="002F38E5" w:rsidRDefault="00166D3B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ω=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β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2*C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&lt;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</m:oMath>
      </m:oMathPara>
    </w:p>
    <w:p w14:paraId="2B5BD5A2" w14:textId="05EEA827" w:rsidR="00166D3B" w:rsidRPr="002F38E5" w:rsidRDefault="009E1B22" w:rsidP="00011CF9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*C*R</m:t>
              </m:r>
            </m:den>
          </m:f>
        </m:oMath>
      </m:oMathPara>
    </w:p>
    <w:p w14:paraId="64BFC92C" w14:textId="77777777" w:rsidR="00402974" w:rsidRPr="002F38E5" w:rsidRDefault="00402974" w:rsidP="00402974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2*π*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L*C</m:t>
                  </m:r>
                </m:e>
              </m:rad>
            </m:den>
          </m:f>
        </m:oMath>
      </m:oMathPara>
    </w:p>
    <w:p w14:paraId="7DD3E49F" w14:textId="1099B311" w:rsidR="00402974" w:rsidRPr="007C2B66" w:rsidRDefault="00402974" w:rsidP="00402974">
      <w:pPr>
        <w:rPr>
          <w:rFonts w:eastAsiaTheme="minorEastAsia" w:cstheme="minorHAnsi"/>
          <w:iCs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S=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*U*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*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d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*i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ωL</m:t>
          </m:r>
        </m:oMath>
      </m:oMathPara>
    </w:p>
    <w:p w14:paraId="43DC1C09" w14:textId="18A26A7D" w:rsidR="00551E84" w:rsidRPr="002F38E5" w:rsidRDefault="000C4D3D" w:rsidP="00402974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W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29DC05B8" w14:textId="489EE977" w:rsidR="00D3166D" w:rsidRPr="002F38E5" w:rsidRDefault="000C4D3D" w:rsidP="00402974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сред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38B07674" w14:textId="6D9AB9F9" w:rsidR="00D6799B" w:rsidRPr="002F38E5" w:rsidRDefault="00D6799B" w:rsidP="00011CF9">
      <w:pPr>
        <w:rPr>
          <w:rFonts w:eastAsiaTheme="minorEastAsia" w:cstheme="minorHAnsi"/>
          <w:iCs/>
          <w:color w:val="000000" w:themeColor="text1"/>
        </w:rPr>
      </w:pPr>
    </w:p>
    <w:p w14:paraId="4333E132" w14:textId="77777777" w:rsidR="001359CB" w:rsidRPr="002F38E5" w:rsidRDefault="001359CB" w:rsidP="001359CB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Декремент затухания</w:t>
      </w:r>
      <w:r w:rsidRPr="002F38E5">
        <w:rPr>
          <w:rFonts w:eastAsiaTheme="minorEastAsia" w:cstheme="minorHAnsi"/>
          <w:color w:val="000000" w:themeColor="text1"/>
        </w:rPr>
        <w:t xml:space="preserve"> - количественная характеристика быстроты затухания колебаний в линейной системе.</w:t>
      </w:r>
    </w:p>
    <w:p w14:paraId="38530232" w14:textId="77777777" w:rsidR="001359CB" w:rsidRPr="002F38E5" w:rsidRDefault="001359CB" w:rsidP="001359CB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Декрементом затухания называют отношение двух последовательных амплитуд</w:t>
      </w:r>
    </w:p>
    <w:p w14:paraId="6388197E" w14:textId="77777777" w:rsidR="001359CB" w:rsidRPr="002F38E5" w:rsidRDefault="000C4D3D" w:rsidP="001359CB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A(t)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A(t+T)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βT</m:t>
              </m:r>
            </m:sup>
          </m:sSup>
        </m:oMath>
      </m:oMathPara>
    </w:p>
    <w:p w14:paraId="7ACE406F" w14:textId="77777777" w:rsidR="00EA4E3B" w:rsidRPr="002F38E5" w:rsidRDefault="00EA4E3B" w:rsidP="001359CB">
      <w:pPr>
        <w:rPr>
          <w:rFonts w:eastAsiaTheme="minorEastAsia" w:cstheme="minorHAnsi"/>
          <w:color w:val="000000" w:themeColor="text1"/>
        </w:rPr>
      </w:pPr>
    </w:p>
    <w:p w14:paraId="038AF718" w14:textId="404AFB31" w:rsidR="0015492A" w:rsidRPr="00642000" w:rsidRDefault="00642000" w:rsidP="00011CF9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τ=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-постоянная времени</m:t>
          </m:r>
        </m:oMath>
      </m:oMathPara>
    </w:p>
    <w:p w14:paraId="0A704F5A" w14:textId="77777777" w:rsidR="00700214" w:rsidRPr="002F38E5" w:rsidRDefault="00700214" w:rsidP="00011CF9">
      <w:pPr>
        <w:rPr>
          <w:rFonts w:eastAsiaTheme="minorEastAsia" w:cstheme="minorHAnsi"/>
          <w:color w:val="000000" w:themeColor="text1"/>
        </w:rPr>
      </w:pPr>
    </w:p>
    <w:p w14:paraId="5CCE6EE8" w14:textId="720BD839" w:rsidR="00D6799B" w:rsidRPr="002F38E5" w:rsidRDefault="00D6799B" w:rsidP="00D6799B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Добротность</w:t>
      </w:r>
      <w:r w:rsidRPr="002F38E5">
        <w:rPr>
          <w:rFonts w:eastAsiaTheme="minorEastAsia" w:cstheme="minorHAnsi"/>
          <w:color w:val="000000" w:themeColor="text1"/>
        </w:rPr>
        <w:t xml:space="preserve"> колебательной системы — это отношение энергии, запасенной в колебательной системе, к энергии, теряемой системой за один период колебания. Добротность характеризует качество колебательной системы: чем выше добротность, тем меньше потери энергии в системе в течение каждого периода.</w:t>
      </w:r>
    </w:p>
    <w:p w14:paraId="7681904C" w14:textId="77777777" w:rsidR="00D6799B" w:rsidRPr="002F38E5" w:rsidRDefault="00D6799B" w:rsidP="00D6799B">
      <w:pPr>
        <w:rPr>
          <w:rFonts w:eastAsiaTheme="minorEastAsia" w:cstheme="minorHAnsi"/>
          <w:color w:val="000000" w:themeColor="text1"/>
        </w:rPr>
      </w:pPr>
    </w:p>
    <w:p w14:paraId="6389A187" w14:textId="6DC9C395" w:rsidR="00D6799B" w:rsidRPr="00B4325F" w:rsidRDefault="00D6799B" w:rsidP="00D6799B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ρ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</m:oMath>
      </m:oMathPara>
    </w:p>
    <w:p w14:paraId="1A9BCE64" w14:textId="500255B5" w:rsidR="00B4325F" w:rsidRPr="002F38E5" w:rsidRDefault="00B4325F" w:rsidP="00D6799B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ρ=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L=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-характеристическое сопротивление контура</m:t>
          </m:r>
        </m:oMath>
      </m:oMathPara>
    </w:p>
    <w:p w14:paraId="60C35320" w14:textId="77777777" w:rsidR="00342056" w:rsidRPr="002F38E5" w:rsidRDefault="00342056" w:rsidP="0034205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Полоса пропускания</w:t>
      </w:r>
      <w:r w:rsidRPr="002F38E5">
        <w:rPr>
          <w:rFonts w:eastAsiaTheme="minorEastAsia" w:cstheme="minorHAnsi"/>
          <w:color w:val="000000" w:themeColor="text1"/>
        </w:rPr>
        <w:t xml:space="preserve"> — это непрерывный диапазон частот, для которого затухание не превышает некоторый заранее заданный предел.</w:t>
      </w:r>
    </w:p>
    <w:p w14:paraId="4058DDFF" w14:textId="73774D0E" w:rsidR="00342056" w:rsidRPr="007C2B66" w:rsidRDefault="00342056" w:rsidP="00342056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П=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den>
          </m:f>
        </m:oMath>
      </m:oMathPara>
    </w:p>
    <w:p w14:paraId="5BC1AEAF" w14:textId="7653F00C" w:rsidR="007C2B66" w:rsidRPr="002F38E5" w:rsidRDefault="007C2B66" w:rsidP="007C2B66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Коэффициент затухания</w:t>
      </w:r>
      <w:r>
        <w:rPr>
          <w:rFonts w:cstheme="minorHAnsi"/>
          <w:color w:val="000000" w:themeColor="text1"/>
        </w:rPr>
        <w:t xml:space="preserve"> (</w:t>
      </w:r>
      <w:r w:rsidRPr="00036FC8">
        <w:rPr>
          <w:rFonts w:cstheme="minorHAnsi"/>
          <w:color w:val="000000" w:themeColor="text1"/>
        </w:rPr>
        <w:t xml:space="preserve">есть физическая величина, обратная времени, в течение которого амплитуда уменьшается в </w:t>
      </w:r>
      <m:oMath>
        <m:r>
          <w:rPr>
            <w:rFonts w:ascii="Cambria Math" w:hAnsi="Cambria Math" w:cstheme="minorHAnsi"/>
            <w:color w:val="000000" w:themeColor="text1"/>
          </w:rPr>
          <m:t>е</m:t>
        </m:r>
      </m:oMath>
      <w:r w:rsidRPr="00036FC8">
        <w:rPr>
          <w:rFonts w:cstheme="minorHAnsi"/>
          <w:color w:val="000000" w:themeColor="text1"/>
        </w:rPr>
        <w:t xml:space="preserve"> раз.</w:t>
      </w:r>
      <w:r w:rsidR="00DC5661">
        <w:rPr>
          <w:rFonts w:cstheme="minorHAnsi"/>
          <w:color w:val="000000" w:themeColor="text1"/>
        </w:rPr>
        <w:t xml:space="preserve"> </w:t>
      </w:r>
      <w:r w:rsidR="00DC5661" w:rsidRPr="00DC5661">
        <w:rPr>
          <w:rFonts w:cstheme="minorHAnsi"/>
          <w:color w:val="000000" w:themeColor="text1"/>
        </w:rPr>
        <w:t>Пусть N число колебаний, после которых амплитуда уменьшается в e раз.</w:t>
      </w:r>
      <w:r>
        <w:rPr>
          <w:rFonts w:cstheme="minorHAnsi"/>
          <w:color w:val="000000" w:themeColor="text1"/>
        </w:rPr>
        <w:t>)</w:t>
      </w:r>
      <w:r w:rsidRPr="002F38E5">
        <w:rPr>
          <w:rFonts w:eastAsiaTheme="minorEastAsia" w:cstheme="minorHAnsi"/>
          <w:b/>
          <w:color w:val="000000" w:themeColor="text1"/>
        </w:rPr>
        <w:t xml:space="preserve">: </w:t>
      </w:r>
    </w:p>
    <w:p w14:paraId="30574E23" w14:textId="77777777" w:rsidR="007C2B66" w:rsidRDefault="007C2B66" w:rsidP="007C2B66">
      <w:pPr>
        <w:rPr>
          <w:rFonts w:cstheme="minorHAnsi"/>
          <w:color w:val="000000" w:themeColor="text1"/>
        </w:rPr>
      </w:pPr>
    </w:p>
    <w:p w14:paraId="205D5109" w14:textId="2420BD81" w:rsidR="007C2B66" w:rsidRPr="005A65D3" w:rsidRDefault="007C2B66" w:rsidP="007C2B66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β=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N*T</m:t>
              </m:r>
            </m:den>
          </m:f>
        </m:oMath>
      </m:oMathPara>
    </w:p>
    <w:p w14:paraId="44AB56F3" w14:textId="77777777" w:rsidR="005A65D3" w:rsidRDefault="005A65D3" w:rsidP="005A65D3">
      <w:pPr>
        <w:rPr>
          <w:rFonts w:eastAsiaTheme="minorEastAsia" w:cstheme="minorHAnsi"/>
          <w:color w:val="000000" w:themeColor="text1"/>
        </w:rPr>
      </w:pPr>
      <w:r w:rsidRPr="005D5E91">
        <w:rPr>
          <w:rFonts w:eastAsiaTheme="minorEastAsia" w:cstheme="minorHAnsi"/>
          <w:b/>
          <w:color w:val="000000" w:themeColor="text1"/>
        </w:rPr>
        <w:t>Логарифмический декремент затухания</w:t>
      </w:r>
      <w:r w:rsidRPr="005D5E91">
        <w:rPr>
          <w:rFonts w:eastAsiaTheme="minorEastAsia" w:cstheme="minorHAnsi"/>
          <w:color w:val="000000" w:themeColor="text1"/>
        </w:rPr>
        <w:t xml:space="preserve"> X есть физическая величина, обратная числу колебаний, по истечении которых амплитуда А уменьшается в e раз.</w:t>
      </w:r>
    </w:p>
    <w:p w14:paraId="1712BB62" w14:textId="7C337287" w:rsidR="005A65D3" w:rsidRDefault="005A65D3" w:rsidP="005A65D3">
      <w:pPr>
        <w:rPr>
          <w:rFonts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X=β*T=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den>
          </m:f>
        </m:oMath>
      </m:oMathPara>
    </w:p>
    <w:p w14:paraId="42D40B48" w14:textId="77777777" w:rsidR="007C2B66" w:rsidRPr="00F5594A" w:rsidRDefault="007C2B66" w:rsidP="00342056">
      <w:pPr>
        <w:rPr>
          <w:rFonts w:eastAsiaTheme="minorEastAsia" w:cstheme="minorHAnsi"/>
          <w:color w:val="000000" w:themeColor="text1"/>
          <w:lang w:val="en-US"/>
        </w:rPr>
      </w:pPr>
    </w:p>
    <w:p w14:paraId="1C6E6053" w14:textId="58726F9C" w:rsidR="000A495E" w:rsidRPr="002F38E5" w:rsidRDefault="00765301" w:rsidP="0020237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17. Параллельный колебательный контур: переходные процессы при подаче сигнала с произвольной частотой и при выключении этого сигнала. Декремент и </w:t>
      </w:r>
      <w:r w:rsidRPr="005D5E91">
        <w:rPr>
          <w:rFonts w:eastAsiaTheme="minorEastAsia" w:cstheme="minorHAnsi"/>
          <w:b/>
          <w:color w:val="000000" w:themeColor="text1"/>
        </w:rPr>
        <w:t>логарифмический коэффициент затухания</w:t>
      </w:r>
      <w:r w:rsidRPr="002F38E5">
        <w:rPr>
          <w:rFonts w:eastAsiaTheme="minorEastAsia" w:cstheme="minorHAnsi"/>
          <w:b/>
          <w:color w:val="000000" w:themeColor="text1"/>
        </w:rPr>
        <w:t>, постоянная времени контура, добротность, запасенная энергия и средняя мощность потерь. Вывести соотношения для расчета этих параметров и указать взаимосвязь между ними.</w:t>
      </w:r>
    </w:p>
    <w:p w14:paraId="6517C60C" w14:textId="77777777" w:rsidR="000E0C86" w:rsidRPr="002F38E5" w:rsidRDefault="000C4D3D" w:rsidP="000E0C86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W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C*</m:t>
              </m:r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48441C40" w14:textId="207ED847" w:rsidR="000E0C86" w:rsidRPr="002F38E5" w:rsidRDefault="000C4D3D" w:rsidP="000E0C86">
      <w:pPr>
        <w:rPr>
          <w:rFonts w:eastAsiaTheme="minorEastAsia" w:cstheme="minorHAnsi"/>
          <w:iCs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сред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color w:val="000000" w:themeColor="text1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77FCB18B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lastRenderedPageBreak/>
        <w:t>Декремент затухания</w:t>
      </w:r>
      <w:r w:rsidRPr="002F38E5">
        <w:rPr>
          <w:rFonts w:eastAsiaTheme="minorEastAsia" w:cstheme="minorHAnsi"/>
          <w:color w:val="000000" w:themeColor="text1"/>
        </w:rPr>
        <w:t xml:space="preserve"> - количественная характеристика быстроты затухания колебаний в линейной системе.</w:t>
      </w:r>
    </w:p>
    <w:p w14:paraId="343409B9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Декрементом затухания называют отношение двух последовательных амплитуд</w:t>
      </w:r>
    </w:p>
    <w:p w14:paraId="4B65CB28" w14:textId="77777777" w:rsidR="000E0C86" w:rsidRPr="002F38E5" w:rsidRDefault="000C4D3D" w:rsidP="000E0C86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A(t)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A(t+T)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βT</m:t>
              </m:r>
            </m:sup>
          </m:sSup>
        </m:oMath>
      </m:oMathPara>
    </w:p>
    <w:p w14:paraId="1B2FAC47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</w:p>
    <w:p w14:paraId="4449FFCC" w14:textId="77777777" w:rsidR="00642000" w:rsidRPr="00642000" w:rsidRDefault="00642000" w:rsidP="00642000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τ=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-постоянная времени</m:t>
          </m:r>
        </m:oMath>
      </m:oMathPara>
    </w:p>
    <w:p w14:paraId="5BD5D107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</w:p>
    <w:p w14:paraId="34C0D435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Добротность</w:t>
      </w:r>
      <w:r w:rsidRPr="002F38E5">
        <w:rPr>
          <w:rFonts w:eastAsiaTheme="minorEastAsia" w:cstheme="minorHAnsi"/>
          <w:color w:val="000000" w:themeColor="text1"/>
        </w:rPr>
        <w:t xml:space="preserve"> колебательной системы — это отношение энергии, запасенной в колебательной системе, к энергии, теряемой системой за один период колебания. Добротность характеризует качество колебательной системы: чем выше добротность, тем меньше потери энергии в системе в течение каждого периода.</w:t>
      </w:r>
    </w:p>
    <w:p w14:paraId="6499C6D9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</w:p>
    <w:p w14:paraId="7A6E6B9D" w14:textId="57BFEFD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R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C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den>
              </m:f>
            </m:e>
          </m:rad>
        </m:oMath>
      </m:oMathPara>
    </w:p>
    <w:p w14:paraId="79235EBE" w14:textId="77777777" w:rsidR="000E0C86" w:rsidRPr="002F38E5" w:rsidRDefault="000E0C86" w:rsidP="000E0C8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Полоса пропускания</w:t>
      </w:r>
      <w:r w:rsidRPr="002F38E5">
        <w:rPr>
          <w:rFonts w:eastAsiaTheme="minorEastAsia" w:cstheme="minorHAnsi"/>
          <w:color w:val="000000" w:themeColor="text1"/>
        </w:rPr>
        <w:t xml:space="preserve"> — это непрерывный диапазон частот, для которого затухание не превышает некоторый заранее заданный предел.</w:t>
      </w:r>
    </w:p>
    <w:p w14:paraId="5CF690D7" w14:textId="2ED391C5" w:rsidR="000E0C86" w:rsidRPr="00974078" w:rsidRDefault="000E0C86" w:rsidP="000E0C86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П=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den>
          </m:f>
        </m:oMath>
      </m:oMathPara>
    </w:p>
    <w:p w14:paraId="649A536E" w14:textId="025B8FB5" w:rsidR="00974078" w:rsidRPr="002F38E5" w:rsidRDefault="00974078" w:rsidP="00974078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cstheme="minorHAnsi"/>
          <w:b/>
          <w:color w:val="000000" w:themeColor="text1"/>
        </w:rPr>
        <w:t>Коэффициент затухания</w:t>
      </w:r>
      <w:r>
        <w:rPr>
          <w:rFonts w:cstheme="minorHAnsi"/>
          <w:color w:val="000000" w:themeColor="text1"/>
        </w:rPr>
        <w:t xml:space="preserve"> (</w:t>
      </w:r>
      <w:r w:rsidRPr="00036FC8">
        <w:rPr>
          <w:rFonts w:cstheme="minorHAnsi"/>
          <w:color w:val="000000" w:themeColor="text1"/>
        </w:rPr>
        <w:t xml:space="preserve">есть физическая величина, обратная времени, в течение которого амплитуда уменьшается в </w:t>
      </w:r>
      <m:oMath>
        <m:r>
          <w:rPr>
            <w:rFonts w:ascii="Cambria Math" w:hAnsi="Cambria Math" w:cstheme="minorHAnsi"/>
            <w:color w:val="000000" w:themeColor="text1"/>
          </w:rPr>
          <m:t>е</m:t>
        </m:r>
      </m:oMath>
      <w:r w:rsidRPr="00036FC8">
        <w:rPr>
          <w:rFonts w:cstheme="minorHAnsi"/>
          <w:color w:val="000000" w:themeColor="text1"/>
        </w:rPr>
        <w:t xml:space="preserve"> раз.</w:t>
      </w:r>
      <w:r w:rsidR="00DC5661">
        <w:rPr>
          <w:rFonts w:cstheme="minorHAnsi"/>
          <w:color w:val="000000" w:themeColor="text1"/>
        </w:rPr>
        <w:t xml:space="preserve"> </w:t>
      </w:r>
      <w:r w:rsidR="00DC5661" w:rsidRPr="00DC5661">
        <w:rPr>
          <w:rFonts w:cstheme="minorHAnsi"/>
          <w:color w:val="000000" w:themeColor="text1"/>
        </w:rPr>
        <w:t>Пусть N число колебаний, после которых амплитуда уменьшается в e раз.</w:t>
      </w:r>
      <w:r>
        <w:rPr>
          <w:rFonts w:cstheme="minorHAnsi"/>
          <w:color w:val="000000" w:themeColor="text1"/>
        </w:rPr>
        <w:t>)</w:t>
      </w:r>
      <w:r w:rsidRPr="002F38E5">
        <w:rPr>
          <w:rFonts w:eastAsiaTheme="minorEastAsia" w:cstheme="minorHAnsi"/>
          <w:b/>
          <w:color w:val="000000" w:themeColor="text1"/>
        </w:rPr>
        <w:t xml:space="preserve">: </w:t>
      </w:r>
    </w:p>
    <w:p w14:paraId="0F7F9D19" w14:textId="77777777" w:rsidR="00974078" w:rsidRDefault="00974078" w:rsidP="00974078">
      <w:pPr>
        <w:rPr>
          <w:rFonts w:cstheme="minorHAnsi"/>
          <w:color w:val="000000" w:themeColor="text1"/>
        </w:rPr>
      </w:pPr>
    </w:p>
    <w:p w14:paraId="2DBA7E68" w14:textId="77777777" w:rsidR="00974078" w:rsidRDefault="00974078" w:rsidP="00974078">
      <w:pPr>
        <w:rPr>
          <w:rFonts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β=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N*T</m:t>
              </m:r>
            </m:den>
          </m:f>
        </m:oMath>
      </m:oMathPara>
    </w:p>
    <w:p w14:paraId="058BF09C" w14:textId="3646CF90" w:rsidR="00974078" w:rsidRDefault="005D5E91" w:rsidP="000E0C86">
      <w:pPr>
        <w:rPr>
          <w:rFonts w:eastAsiaTheme="minorEastAsia" w:cstheme="minorHAnsi"/>
          <w:color w:val="000000" w:themeColor="text1"/>
        </w:rPr>
      </w:pPr>
      <w:r w:rsidRPr="005D5E91">
        <w:rPr>
          <w:rFonts w:eastAsiaTheme="minorEastAsia" w:cstheme="minorHAnsi"/>
          <w:b/>
          <w:color w:val="000000" w:themeColor="text1"/>
        </w:rPr>
        <w:t>Логарифмический декремент затухания</w:t>
      </w:r>
      <w:r w:rsidRPr="005D5E91">
        <w:rPr>
          <w:rFonts w:eastAsiaTheme="minorEastAsia" w:cstheme="minorHAnsi"/>
          <w:color w:val="000000" w:themeColor="text1"/>
        </w:rPr>
        <w:t xml:space="preserve"> X есть физическая величина, обратная числу колебаний, по истечении которых амплитуда А уменьшается в e раз.</w:t>
      </w:r>
    </w:p>
    <w:p w14:paraId="559596CF" w14:textId="357A4650" w:rsidR="005D5E91" w:rsidRPr="005D5E91" w:rsidRDefault="005D5E91" w:rsidP="000E0C86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X=β*T=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den>
          </m:f>
        </m:oMath>
      </m:oMathPara>
    </w:p>
    <w:p w14:paraId="06E42319" w14:textId="409D2FD1" w:rsidR="00765301" w:rsidRPr="002F38E5" w:rsidRDefault="00533524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Пример:</w:t>
      </w:r>
    </w:p>
    <w:p w14:paraId="69402B0E" w14:textId="0A699035" w:rsidR="00533524" w:rsidRPr="002F38E5" w:rsidRDefault="006A060E" w:rsidP="006A060E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5CA5872" wp14:editId="6033D183">
            <wp:extent cx="2790825" cy="1739168"/>
            <wp:effectExtent l="0" t="0" r="0" b="0"/>
            <wp:docPr id="161158703" name="Рисунок 42" descr="https://sun9-23.userapi.com/c855124/v855124707/1c0fb7/3tLjICxxF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73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FE8D" w14:textId="10BF0BB7" w:rsidR="006A060E" w:rsidRPr="002F38E5" w:rsidRDefault="000C4D3D" w:rsidP="006A060E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Z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0C311B34" w14:textId="30CE1CD8" w:rsidR="00A623F5" w:rsidRPr="002F38E5" w:rsidRDefault="000C4D3D" w:rsidP="006A060E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=iωL;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=-i/ωC</m:t>
          </m:r>
        </m:oMath>
      </m:oMathPara>
    </w:p>
    <w:p w14:paraId="6E3565CE" w14:textId="58BBBCA8" w:rsidR="00C70192" w:rsidRPr="002F38E5" w:rsidRDefault="008C1F34" w:rsidP="006A060E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Z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iω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iωL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+iωC=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1+iω*C*R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3541708B" w14:textId="77777777" w:rsidR="008C1F34" w:rsidRPr="002F38E5" w:rsidRDefault="008C1F34" w:rsidP="006A060E">
      <w:pPr>
        <w:rPr>
          <w:rFonts w:eastAsiaTheme="minorEastAsia" w:cstheme="minorHAnsi"/>
          <w:color w:val="000000" w:themeColor="text1"/>
        </w:rPr>
      </w:pPr>
    </w:p>
    <w:p w14:paraId="1AF7225E" w14:textId="5CEF5473" w:rsidR="008C1F34" w:rsidRPr="002F38E5" w:rsidRDefault="008C1F34" w:rsidP="006A060E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*C*R=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den>
          </m:f>
        </m:oMath>
      </m:oMathPara>
    </w:p>
    <w:p w14:paraId="6487BACF" w14:textId="4FE76F04" w:rsidR="008C1F34" w:rsidRPr="002F38E5" w:rsidRDefault="000C4D3D" w:rsidP="006A060E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L*C</m:t>
                  </m:r>
                </m:e>
              </m:rad>
            </m:den>
          </m:f>
        </m:oMath>
      </m:oMathPara>
    </w:p>
    <w:p w14:paraId="7C9AC670" w14:textId="55C730C5" w:rsidR="008C1F34" w:rsidRPr="002F38E5" w:rsidRDefault="000C76EC" w:rsidP="006A060E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*C*R(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)</m:t>
          </m:r>
        </m:oMath>
      </m:oMathPara>
    </w:p>
    <w:p w14:paraId="55A6CBE2" w14:textId="4485B3BA" w:rsidR="00DD26B6" w:rsidRPr="002F38E5" w:rsidRDefault="00DD26B6" w:rsidP="006A060E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Z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iX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1+iX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;</m:t>
          </m:r>
        </m:oMath>
      </m:oMathPara>
    </w:p>
    <w:p w14:paraId="584CC7E7" w14:textId="79FBB98C" w:rsidR="00DD26B6" w:rsidRPr="002F38E5" w:rsidRDefault="005848DB" w:rsidP="006A060E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p=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L</m:t>
          </m:r>
        </m:oMath>
      </m:oMathPara>
    </w:p>
    <w:p w14:paraId="2B4BD962" w14:textId="77777777" w:rsidR="00765301" w:rsidRPr="002F38E5" w:rsidRDefault="00765301" w:rsidP="00AD2969">
      <w:pPr>
        <w:rPr>
          <w:rFonts w:eastAsiaTheme="minorEastAsia" w:cstheme="minorHAnsi"/>
          <w:color w:val="000000" w:themeColor="text1"/>
        </w:rPr>
      </w:pPr>
    </w:p>
    <w:p w14:paraId="3B4EB133" w14:textId="4D99E945" w:rsidR="00E706B4" w:rsidRPr="00E706B4" w:rsidRDefault="005A28C6" w:rsidP="00AD2969">
      <w:pPr>
        <w:rPr>
          <w:rFonts w:eastAsiaTheme="minorEastAsia" w:cstheme="minorHAnsi"/>
          <w:b/>
          <w:color w:val="0070C0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18. </w:t>
      </w:r>
      <w:bookmarkStart w:id="95" w:name="OLE_LINK97"/>
      <w:bookmarkStart w:id="96" w:name="OLE_LINK98"/>
      <w:r w:rsidRPr="002F38E5">
        <w:rPr>
          <w:rFonts w:eastAsiaTheme="minorEastAsia" w:cstheme="minorHAnsi"/>
          <w:b/>
          <w:color w:val="000000" w:themeColor="text1"/>
        </w:rPr>
        <w:t>Влияние нагрузки на характеристики последовательного колебательного контура</w:t>
      </w:r>
      <w:bookmarkEnd w:id="95"/>
      <w:bookmarkEnd w:id="96"/>
      <w:r w:rsidRPr="002F38E5">
        <w:rPr>
          <w:rFonts w:eastAsiaTheme="minorEastAsia" w:cstheme="minorHAnsi"/>
          <w:b/>
          <w:color w:val="000000" w:themeColor="text1"/>
        </w:rPr>
        <w:t xml:space="preserve">: добротность, </w:t>
      </w:r>
      <w:r w:rsidRPr="00CA6BF5">
        <w:rPr>
          <w:rFonts w:eastAsiaTheme="minorEastAsia" w:cstheme="minorHAnsi"/>
          <w:b/>
          <w:color w:val="000000" w:themeColor="text1"/>
        </w:rPr>
        <w:t>резонансную частоту,</w:t>
      </w:r>
      <w:r w:rsidRPr="008304A4">
        <w:rPr>
          <w:rFonts w:eastAsiaTheme="minorEastAsia" w:cstheme="minorHAnsi"/>
          <w:b/>
          <w:color w:val="0070C0"/>
        </w:rPr>
        <w:t xml:space="preserve"> </w:t>
      </w:r>
      <w:bookmarkStart w:id="97" w:name="OLE_LINK99"/>
      <w:bookmarkStart w:id="98" w:name="OLE_LINK100"/>
      <w:r w:rsidRPr="00F72C84">
        <w:rPr>
          <w:rFonts w:eastAsiaTheme="minorEastAsia" w:cstheme="minorHAnsi"/>
          <w:b/>
          <w:color w:val="000000" w:themeColor="text1"/>
        </w:rPr>
        <w:t>частоту свободных колебаний</w:t>
      </w:r>
      <w:bookmarkEnd w:id="97"/>
      <w:bookmarkEnd w:id="98"/>
      <w:r w:rsidRPr="00F72C84">
        <w:rPr>
          <w:rFonts w:eastAsiaTheme="minorEastAsia" w:cstheme="minorHAnsi"/>
          <w:b/>
          <w:color w:val="000000" w:themeColor="text1"/>
        </w:rPr>
        <w:t>,</w:t>
      </w:r>
      <w:r w:rsidRPr="008304A4">
        <w:rPr>
          <w:rFonts w:eastAsiaTheme="minorEastAsia" w:cstheme="minorHAnsi"/>
          <w:b/>
          <w:color w:val="0070C0"/>
        </w:rPr>
        <w:t xml:space="preserve"> </w:t>
      </w:r>
      <w:bookmarkStart w:id="99" w:name="OLE_LINK101"/>
      <w:bookmarkStart w:id="100" w:name="OLE_LINK102"/>
      <w:r w:rsidRPr="00E706B4">
        <w:rPr>
          <w:rFonts w:eastAsiaTheme="minorEastAsia" w:cstheme="minorHAnsi"/>
          <w:b/>
          <w:color w:val="000000" w:themeColor="text1"/>
        </w:rPr>
        <w:t>декремент затухания</w:t>
      </w:r>
      <w:bookmarkEnd w:id="99"/>
      <w:bookmarkEnd w:id="100"/>
      <w:r w:rsidRPr="00E706B4">
        <w:rPr>
          <w:rFonts w:eastAsiaTheme="minorEastAsia" w:cstheme="minorHAnsi"/>
          <w:b/>
          <w:color w:val="000000" w:themeColor="text1"/>
        </w:rPr>
        <w:t xml:space="preserve">, </w:t>
      </w:r>
      <w:bookmarkStart w:id="101" w:name="OLE_LINK105"/>
      <w:bookmarkStart w:id="102" w:name="OLE_LINK106"/>
      <w:r w:rsidRPr="00E706B4">
        <w:rPr>
          <w:rFonts w:eastAsiaTheme="minorEastAsia" w:cstheme="minorHAnsi"/>
          <w:b/>
          <w:color w:val="000000" w:themeColor="text1"/>
        </w:rPr>
        <w:t>полосу пропускания</w:t>
      </w:r>
      <w:bookmarkEnd w:id="101"/>
      <w:bookmarkEnd w:id="102"/>
      <w:r w:rsidRPr="00E706B4">
        <w:rPr>
          <w:rFonts w:eastAsiaTheme="minorEastAsia" w:cstheme="minorHAnsi"/>
          <w:b/>
          <w:color w:val="000000" w:themeColor="text1"/>
        </w:rPr>
        <w:t xml:space="preserve">. </w:t>
      </w:r>
      <w:r w:rsidRPr="002F38E5">
        <w:rPr>
          <w:rFonts w:eastAsiaTheme="minorEastAsia" w:cstheme="minorHAnsi"/>
          <w:b/>
          <w:color w:val="0070C0"/>
        </w:rPr>
        <w:t xml:space="preserve">Привести пример расчета номиналов </w:t>
      </w:r>
      <w:r w:rsidR="00BD742A" w:rsidRPr="002F38E5">
        <w:rPr>
          <w:rFonts w:eastAsiaTheme="minorEastAsia" w:cstheme="minorHAnsi"/>
          <w:b/>
          <w:color w:val="0070C0"/>
        </w:rPr>
        <w:t>R, L</w:t>
      </w:r>
      <w:r w:rsidRPr="002F38E5">
        <w:rPr>
          <w:rFonts w:eastAsiaTheme="minorEastAsia" w:cstheme="minorHAnsi"/>
          <w:b/>
          <w:color w:val="0070C0"/>
        </w:rPr>
        <w:t>,</w:t>
      </w:r>
      <w:r w:rsidR="00BD742A" w:rsidRPr="002F38E5">
        <w:rPr>
          <w:rFonts w:eastAsiaTheme="minorEastAsia" w:cstheme="minorHAnsi"/>
          <w:b/>
          <w:color w:val="0070C0"/>
        </w:rPr>
        <w:t xml:space="preserve"> </w:t>
      </w:r>
      <w:r w:rsidRPr="002F38E5">
        <w:rPr>
          <w:rFonts w:eastAsiaTheme="minorEastAsia" w:cstheme="minorHAnsi"/>
          <w:b/>
          <w:color w:val="0070C0"/>
        </w:rPr>
        <w:t>C по добротности, резонансной частоте и резонансному току двухполюсника.</w:t>
      </w:r>
    </w:p>
    <w:p w14:paraId="12D2056A" w14:textId="1E26694F" w:rsidR="00BD742A" w:rsidRPr="002F38E5" w:rsidRDefault="00BD742A" w:rsidP="00AD2969">
      <w:pPr>
        <w:rPr>
          <w:rFonts w:eastAsiaTheme="minorEastAsia" w:cstheme="minorHAnsi"/>
          <w:color w:val="000000" w:themeColor="text1"/>
        </w:rPr>
      </w:pPr>
    </w:p>
    <w:p w14:paraId="42A2BF36" w14:textId="35838651" w:rsidR="00BD742A" w:rsidRPr="002F38E5" w:rsidRDefault="00DF72C2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Добротность</w:t>
      </w:r>
      <w:r w:rsidRPr="002F38E5">
        <w:rPr>
          <w:rFonts w:eastAsiaTheme="minorEastAsia" w:cstheme="minorHAnsi"/>
          <w:color w:val="000000" w:themeColor="text1"/>
        </w:rPr>
        <w:t xml:space="preserve"> колебательной системы — это отношение энергии, запасенной в колебательной системе, к энергии, теряемой системой за один период колебания. Добротность характеризует качество колебательной системы: чем выше добротность, тем меньше потери энергии в системе в течение каждого периода.</w:t>
      </w:r>
    </w:p>
    <w:p w14:paraId="11C4A5CC" w14:textId="791D2D87" w:rsidR="00DF72C2" w:rsidRPr="002F38E5" w:rsidRDefault="00DF72C2" w:rsidP="00AD2969">
      <w:pPr>
        <w:rPr>
          <w:rFonts w:eastAsiaTheme="minorEastAsia" w:cstheme="minorHAnsi"/>
          <w:color w:val="000000" w:themeColor="text1"/>
        </w:rPr>
      </w:pPr>
    </w:p>
    <w:p w14:paraId="48C25E4F" w14:textId="77777777" w:rsidR="00653D01" w:rsidRPr="00B4325F" w:rsidRDefault="00653D01" w:rsidP="00653D0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Q=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den>
          </m:f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ρ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</m:oMath>
      </m:oMathPara>
    </w:p>
    <w:p w14:paraId="63A8D38A" w14:textId="77777777" w:rsidR="00653D01" w:rsidRPr="002F38E5" w:rsidRDefault="00653D01" w:rsidP="00653D0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ρ=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L=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den>
              </m:f>
            </m:e>
          </m:rad>
          <m:r>
            <w:rPr>
              <w:rFonts w:ascii="Cambria Math" w:eastAsiaTheme="minorEastAsia" w:hAnsi="Cambria Math" w:cstheme="minorHAnsi"/>
              <w:color w:val="000000" w:themeColor="text1"/>
            </w:rPr>
            <m:t>-характеристическое сопротивление контура</m:t>
          </m:r>
        </m:oMath>
      </m:oMathPara>
    </w:p>
    <w:p w14:paraId="61118B63" w14:textId="77777777" w:rsidR="00025E6C" w:rsidRPr="002F38E5" w:rsidRDefault="00025E6C" w:rsidP="00AD2969">
      <w:pPr>
        <w:rPr>
          <w:rFonts w:eastAsiaTheme="minorEastAsia" w:cstheme="minorHAnsi"/>
          <w:color w:val="000000" w:themeColor="text1"/>
        </w:rPr>
      </w:pPr>
    </w:p>
    <w:p w14:paraId="15D0C47B" w14:textId="4BBDEC74" w:rsidR="00025E6C" w:rsidRPr="002F38E5" w:rsidRDefault="00424497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Частота колебаний</w:t>
      </w:r>
      <w:r w:rsidRPr="002F38E5">
        <w:rPr>
          <w:rFonts w:eastAsiaTheme="minorEastAsia" w:cstheme="minorHAnsi"/>
          <w:color w:val="000000" w:themeColor="text1"/>
        </w:rPr>
        <w:t xml:space="preserve"> — это величина обратная периоду. Разделив единицу на численное значение </w:t>
      </w:r>
      <w:r w:rsidR="00BA4F4B" w:rsidRPr="002F38E5">
        <w:rPr>
          <w:rFonts w:eastAsiaTheme="minorEastAsia" w:cstheme="minorHAnsi"/>
          <w:color w:val="000000" w:themeColor="text1"/>
        </w:rPr>
        <w:t>периода,</w:t>
      </w:r>
      <w:r w:rsidRPr="002F38E5">
        <w:rPr>
          <w:rFonts w:eastAsiaTheme="minorEastAsia" w:cstheme="minorHAnsi"/>
          <w:color w:val="000000" w:themeColor="text1"/>
        </w:rPr>
        <w:t xml:space="preserve"> получим численное значение частоты.</w:t>
      </w:r>
      <w:r w:rsidR="009F2559" w:rsidRPr="002F38E5">
        <w:rPr>
          <w:rFonts w:eastAsiaTheme="minorEastAsia" w:cstheme="minorHAnsi"/>
          <w:color w:val="000000" w:themeColor="text1"/>
        </w:rPr>
        <w:t xml:space="preserve"> Период — это время одного колебания</w:t>
      </w:r>
      <w:r w:rsidR="00025E6C" w:rsidRPr="002F38E5">
        <w:rPr>
          <w:rFonts w:eastAsiaTheme="minorEastAsia" w:cstheme="minorHAnsi"/>
          <w:color w:val="000000" w:themeColor="text1"/>
        </w:rPr>
        <w:t>.</w:t>
      </w:r>
    </w:p>
    <w:bookmarkStart w:id="103" w:name="OLE_LINK148"/>
    <w:bookmarkStart w:id="104" w:name="OLE_LINK149"/>
    <w:p w14:paraId="125CC7F4" w14:textId="2C491D73" w:rsidR="00025E6C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w:bookmarkEnd w:id="103"/>
          <w:bookmarkEnd w:id="104"/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6B79AE8E" w14:textId="362A795E" w:rsidR="00233165" w:rsidRPr="002F38E5" w:rsidRDefault="00233165" w:rsidP="00AD2969">
      <w:pPr>
        <w:rPr>
          <w:rFonts w:eastAsiaTheme="minorEastAsia" w:cstheme="minorHAnsi"/>
          <w:color w:val="000000" w:themeColor="text1"/>
        </w:rPr>
      </w:pPr>
    </w:p>
    <w:p w14:paraId="45A6CFD1" w14:textId="262134B1" w:rsidR="0084104A" w:rsidRPr="002F38E5" w:rsidRDefault="00233165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Декремент затухания</w:t>
      </w:r>
      <w:r w:rsidRPr="002F38E5">
        <w:rPr>
          <w:rFonts w:eastAsiaTheme="minorEastAsia" w:cstheme="minorHAnsi"/>
          <w:color w:val="000000" w:themeColor="text1"/>
        </w:rPr>
        <w:t xml:space="preserve"> - количественная характеристика быстроты затухания колебаний в линейной системе</w:t>
      </w:r>
      <w:r w:rsidR="00E27187" w:rsidRPr="002F38E5">
        <w:rPr>
          <w:rFonts w:eastAsiaTheme="minorEastAsia" w:cstheme="minorHAnsi"/>
          <w:color w:val="000000" w:themeColor="text1"/>
        </w:rPr>
        <w:t>.</w:t>
      </w:r>
    </w:p>
    <w:p w14:paraId="62EF3A8C" w14:textId="65999659" w:rsidR="001359CB" w:rsidRPr="002F38E5" w:rsidRDefault="001359CB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Декрементом затухания называют отношение двух последовательных амплитуд</w:t>
      </w:r>
    </w:p>
    <w:p w14:paraId="5029BCDB" w14:textId="3C601494" w:rsidR="001359CB" w:rsidRPr="002F38E5" w:rsidRDefault="000C4D3D" w:rsidP="00AD296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A(t)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A(t+T)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βT</m:t>
              </m:r>
            </m:sup>
          </m:sSup>
        </m:oMath>
      </m:oMathPara>
    </w:p>
    <w:p w14:paraId="3BBCC3CD" w14:textId="77777777" w:rsidR="00AF0BF8" w:rsidRDefault="00AF0BF8" w:rsidP="00AF0BF8">
      <w:pPr>
        <w:rPr>
          <w:rFonts w:eastAsiaTheme="minorEastAsia" w:cstheme="minorHAnsi"/>
          <w:color w:val="000000" w:themeColor="text1"/>
        </w:rPr>
      </w:pPr>
      <w:r w:rsidRPr="005D5E91">
        <w:rPr>
          <w:rFonts w:eastAsiaTheme="minorEastAsia" w:cstheme="minorHAnsi"/>
          <w:b/>
          <w:color w:val="000000" w:themeColor="text1"/>
        </w:rPr>
        <w:t>Логарифмический декремент затухания</w:t>
      </w:r>
      <w:r w:rsidRPr="005D5E91">
        <w:rPr>
          <w:rFonts w:eastAsiaTheme="minorEastAsia" w:cstheme="minorHAnsi"/>
          <w:color w:val="000000" w:themeColor="text1"/>
        </w:rPr>
        <w:t xml:space="preserve"> X есть физическая величина, обратная числу колебаний, по истечении которых амплитуда А уменьшается в e раз.</w:t>
      </w:r>
    </w:p>
    <w:p w14:paraId="53B05082" w14:textId="77777777" w:rsidR="00AF0BF8" w:rsidRPr="005D5E91" w:rsidRDefault="00AF0BF8" w:rsidP="00AF0BF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X=β*T=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den>
          </m:f>
        </m:oMath>
      </m:oMathPara>
    </w:p>
    <w:p w14:paraId="4D942A5D" w14:textId="77777777" w:rsidR="00EE33BF" w:rsidRPr="002F38E5" w:rsidRDefault="00EE33BF" w:rsidP="00AD2969">
      <w:pPr>
        <w:rPr>
          <w:rFonts w:eastAsiaTheme="minorEastAsia" w:cstheme="minorHAnsi"/>
          <w:color w:val="000000" w:themeColor="text1"/>
        </w:rPr>
      </w:pPr>
    </w:p>
    <w:p w14:paraId="0BDB0545" w14:textId="5024E95E" w:rsidR="00044E4C" w:rsidRPr="002F38E5" w:rsidRDefault="00EE33BF" w:rsidP="00AD296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Полоса пропускания</w:t>
      </w:r>
      <w:r w:rsidRPr="002F38E5">
        <w:rPr>
          <w:rFonts w:eastAsiaTheme="minorEastAsia" w:cstheme="minorHAnsi"/>
          <w:color w:val="000000" w:themeColor="text1"/>
        </w:rPr>
        <w:t xml:space="preserve"> — это непрерывный диапазон частот, для которого затухание не превышает некоторый заранее заданный предел.</w:t>
      </w:r>
    </w:p>
    <w:p w14:paraId="1A20130C" w14:textId="60498B68" w:rsidR="00E27187" w:rsidRPr="002F38E5" w:rsidRDefault="00044E4C" w:rsidP="00AD2969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П=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den>
          </m:f>
        </m:oMath>
      </m:oMathPara>
    </w:p>
    <w:p w14:paraId="383CAB81" w14:textId="69613F97" w:rsidR="001D5E07" w:rsidRPr="002F38E5" w:rsidRDefault="001D5E07" w:rsidP="00AD2969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Резонансная частота</w:t>
      </w:r>
    </w:p>
    <w:p w14:paraId="7FFB0C8B" w14:textId="4A903CFE" w:rsidR="001D5E07" w:rsidRPr="002F38E5" w:rsidRDefault="000C4D3D" w:rsidP="00AD2969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рез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-2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β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e>
          </m:rad>
        </m:oMath>
      </m:oMathPara>
    </w:p>
    <w:p w14:paraId="2558073F" w14:textId="5E723014" w:rsidR="00DF72C2" w:rsidRPr="002F38E5" w:rsidRDefault="00DF09F8" w:rsidP="00AD2969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Пример:</w:t>
      </w:r>
    </w:p>
    <w:p w14:paraId="5DAB68CC" w14:textId="0AF10494" w:rsidR="00DF09F8" w:rsidRPr="002F38E5" w:rsidRDefault="00DF09F8" w:rsidP="00AD2969">
      <w:pPr>
        <w:rPr>
          <w:rFonts w:eastAsiaTheme="minorEastAsia" w:cstheme="minorHAnsi"/>
          <w:color w:val="000000" w:themeColor="text1"/>
        </w:rPr>
      </w:pPr>
    </w:p>
    <w:p w14:paraId="5B495CF5" w14:textId="50674A3C" w:rsidR="00FB3038" w:rsidRPr="002F38E5" w:rsidRDefault="004248F8" w:rsidP="004248F8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8341E7" wp14:editId="0E288059">
            <wp:extent cx="4255477" cy="3214481"/>
            <wp:effectExtent l="0" t="0" r="0" b="0"/>
            <wp:docPr id="9372871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477" cy="321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930" w14:textId="48A834AA" w:rsidR="004248F8" w:rsidRPr="002F38E5" w:rsidRDefault="004248F8" w:rsidP="004248F8">
      <w:pPr>
        <w:rPr>
          <w:rFonts w:eastAsiaTheme="minorEastAsia" w:cstheme="minorHAnsi"/>
          <w:color w:val="000000" w:themeColor="text1"/>
        </w:rPr>
      </w:pPr>
    </w:p>
    <w:p w14:paraId="77F92982" w14:textId="26F2C832" w:rsidR="004248F8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w:bookmarkStart w:id="105" w:name="OLE_LINK95"/>
              <w:bookmarkStart w:id="106" w:name="OLE_LINK96"/>
              <w:bookmarkStart w:id="107" w:name="OLE_LINK109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  <w:bookmarkEnd w:id="105"/>
              <w:bookmarkEnd w:id="106"/>
              <w:bookmarkEnd w:id="107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w:bookmarkStart w:id="108" w:name="OLE_LINK103"/>
              <w:bookmarkStart w:id="109" w:name="OLE_LINK104"/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jωC</m:t>
                  </m:r>
                </m:den>
              </m:f>
              <w:bookmarkEnd w:id="108"/>
              <w:bookmarkEnd w:id="109"/>
            </m:num>
            <m:den>
              <w:bookmarkStart w:id="110" w:name="OLE_LINK122"/>
              <w:bookmarkStart w:id="111" w:name="OLE_LINK123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  <w:bookmarkEnd w:id="110"/>
              <w:bookmarkEnd w:id="111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w:bookmarkStart w:id="112" w:name="OLE_LINK107"/>
              <w:bookmarkStart w:id="113" w:name="OLE_LINK108"/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jωC</m:t>
                  </m:r>
                </m:den>
              </m:f>
              <w:bookmarkEnd w:id="112"/>
              <w:bookmarkEnd w:id="113"/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jω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э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=&gt;</m:t>
          </m:r>
        </m:oMath>
      </m:oMathPara>
    </w:p>
    <w:p w14:paraId="4AF6F91C" w14:textId="77777777" w:rsidR="00DF0256" w:rsidRPr="002F38E5" w:rsidRDefault="00DF0256" w:rsidP="004248F8">
      <w:pPr>
        <w:rPr>
          <w:rFonts w:eastAsiaTheme="minorEastAsia" w:cstheme="minorHAnsi"/>
          <w:color w:val="000000" w:themeColor="text1"/>
        </w:rPr>
      </w:pPr>
    </w:p>
    <w:bookmarkStart w:id="114" w:name="OLE_LINK110"/>
    <w:bookmarkStart w:id="115" w:name="OLE_LINK111"/>
    <w:p w14:paraId="32E6C5A5" w14:textId="4A0656EE" w:rsidR="00017EAD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w:bookmarkStart w:id="116" w:name="OLE_LINK128"/>
              <w:bookmarkStart w:id="117" w:name="OLE_LINK129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  <w:bookmarkEnd w:id="116"/>
              <w:bookmarkEnd w:id="117"/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(ωc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w:bookmarkEnd w:id="114"/>
          <w:bookmarkEnd w:id="115"/>
          <m:r>
            <w:rPr>
              <w:rFonts w:ascii="Cambria Math" w:eastAsiaTheme="minorEastAsia" w:hAnsi="Cambria Math" w:cstheme="minorHAnsi"/>
              <w:color w:val="000000" w:themeColor="text1"/>
            </w:rPr>
            <m:t>-j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w:bookmarkStart w:id="118" w:name="OLE_LINK116"/>
              <w:bookmarkStart w:id="119" w:name="OLE_LINK117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(ωC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w:bookmarkEnd w:id="118"/>
              <w:bookmarkEnd w:id="119"/>
            </m:num>
            <m:den>
              <w:bookmarkStart w:id="120" w:name="OLE_LINK114"/>
              <w:bookmarkStart w:id="121" w:name="OLE_LINK115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ωC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н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w:bookmarkEnd w:id="120"/>
              <w:bookmarkEnd w:id="121"/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-j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  <w:bookmarkStart w:id="122" w:name="OLE_LINK112"/>
              <w:bookmarkStart w:id="123" w:name="OLE_LINK113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э</m:t>
                  </m:r>
                </m:sub>
              </m:sSub>
              <w:bookmarkEnd w:id="122"/>
              <w:bookmarkEnd w:id="123"/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=&gt;</m:t>
          </m:r>
        </m:oMath>
      </m:oMathPara>
    </w:p>
    <w:p w14:paraId="7041CA17" w14:textId="77777777" w:rsidR="00DF0256" w:rsidRPr="002F38E5" w:rsidRDefault="00DF0256" w:rsidP="004248F8">
      <w:pPr>
        <w:rPr>
          <w:rFonts w:eastAsiaTheme="minorEastAsia" w:cstheme="minorHAnsi"/>
          <w:color w:val="000000" w:themeColor="text1"/>
        </w:rPr>
      </w:pPr>
    </w:p>
    <w:bookmarkStart w:id="124" w:name="OLE_LINK124"/>
    <w:bookmarkStart w:id="125" w:name="OLE_LINK125"/>
    <w:p w14:paraId="4988E703" w14:textId="3AA598A7" w:rsidR="001E32ED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w:bookmarkEnd w:id="124"/>
          <w:bookmarkEnd w:id="125"/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(ωc</m:t>
                  </m:r>
                  <w:bookmarkStart w:id="126" w:name="OLE_LINK120"/>
                  <w:bookmarkStart w:id="127" w:name="OLE_LINK121"/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  <w:bookmarkEnd w:id="126"/>
                  <w:bookmarkEnd w:id="127"/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 xml:space="preserve">; </m:t>
          </m:r>
          <w:bookmarkStart w:id="128" w:name="OLE_LINK130"/>
          <w:bookmarkStart w:id="129" w:name="OLE_LINK131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=С</m:t>
          </m:r>
          <w:bookmarkEnd w:id="128"/>
          <w:bookmarkEnd w:id="129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ωC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н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(ωC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</m:oMath>
      </m:oMathPara>
    </w:p>
    <w:p w14:paraId="7DDE08D9" w14:textId="72FE7F22" w:rsidR="00DF0256" w:rsidRPr="002F38E5" w:rsidRDefault="00DF0256" w:rsidP="004248F8">
      <w:pPr>
        <w:rPr>
          <w:rFonts w:eastAsiaTheme="minorEastAsia" w:cstheme="minorHAnsi"/>
          <w:color w:val="000000" w:themeColor="text1"/>
        </w:rPr>
      </w:pPr>
    </w:p>
    <w:p w14:paraId="286021EE" w14:textId="5ADCB872" w:rsidR="003E3095" w:rsidRPr="002F38E5" w:rsidRDefault="003E3095" w:rsidP="004248F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Интерес представляет окрестность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ω=</m:t>
        </m:r>
        <w:bookmarkStart w:id="130" w:name="OLE_LINK119"/>
        <w:bookmarkStart w:id="131" w:name="OLE_LINK118"/>
        <w:bookmarkStart w:id="132" w:name="OLE_LINK126"/>
        <w:bookmarkStart w:id="133" w:name="OLE_LINK127"/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ω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0</m:t>
            </m:r>
          </m:sub>
        </m:sSub>
      </m:oMath>
      <w:bookmarkEnd w:id="130"/>
      <w:bookmarkEnd w:id="131"/>
      <w:r w:rsidRPr="002F38E5">
        <w:rPr>
          <w:rFonts w:eastAsiaTheme="minorEastAsia" w:cstheme="minorHAnsi"/>
          <w:color w:val="000000" w:themeColor="text1"/>
        </w:rPr>
        <w:t xml:space="preserve">, </w:t>
      </w:r>
      <w:bookmarkEnd w:id="132"/>
      <w:bookmarkEnd w:id="133"/>
      <w:r w:rsidRPr="002F38E5">
        <w:rPr>
          <w:rFonts w:eastAsiaTheme="minorEastAsia" w:cstheme="minorHAnsi"/>
          <w:color w:val="000000" w:themeColor="text1"/>
        </w:rPr>
        <w:t xml:space="preserve">пусть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ω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С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н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≫1:</m:t>
        </m:r>
      </m:oMath>
    </w:p>
    <w:bookmarkStart w:id="134" w:name="OLE_LINK136"/>
    <w:bookmarkStart w:id="135" w:name="OLE_LINK137"/>
    <w:bookmarkStart w:id="136" w:name="OLE_LINK143"/>
    <w:p w14:paraId="609CC18F" w14:textId="0749D649" w:rsidR="003E3095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w:bookmarkEnd w:id="134"/>
          <w:bookmarkEnd w:id="135"/>
          <w:bookmarkEnd w:id="136"/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f>
                <m:fPr>
                  <m:type m:val="lin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color w:val="000000" w:themeColor="text1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color w:val="000000" w:themeColor="text1"/>
                                </w:rPr>
                                <m:t>0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 xml:space="preserve"> С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den>
              </m:f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137" w:name="OLE_LINK132"/>
          <w:bookmarkStart w:id="138" w:name="OLE_LINK133"/>
          <w:bookmarkStart w:id="139" w:name="OLE_LINK138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ρ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</m:den>
          </m:f>
        </m:oMath>
      </m:oMathPara>
      <w:bookmarkEnd w:id="137"/>
      <w:bookmarkEnd w:id="138"/>
      <w:bookmarkEnd w:id="139"/>
    </w:p>
    <w:p w14:paraId="36AE6E82" w14:textId="77777777" w:rsidR="00E227D3" w:rsidRPr="002F38E5" w:rsidRDefault="00E227D3" w:rsidP="004248F8">
      <w:pPr>
        <w:rPr>
          <w:rFonts w:eastAsiaTheme="minorEastAsia" w:cstheme="minorHAnsi"/>
          <w:color w:val="000000" w:themeColor="text1"/>
        </w:rPr>
      </w:pPr>
    </w:p>
    <w:p w14:paraId="686C6780" w14:textId="31052E8B" w:rsidR="00E227D3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=С</m:t>
          </m:r>
        </m:oMath>
      </m:oMathPara>
    </w:p>
    <w:p w14:paraId="1A7E23F2" w14:textId="45993526" w:rsidR="00E227D3" w:rsidRPr="002F38E5" w:rsidRDefault="00395CD3" w:rsidP="004248F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R=Re+r+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w:bookmarkStart w:id="140" w:name="OLE_LINK134"/>
                  <w:bookmarkStart w:id="141" w:name="OLE_LINK135"/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ρ</m:t>
                  </m:r>
                  <w:bookmarkEnd w:id="140"/>
                  <w:bookmarkEnd w:id="141"/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=&gt;</m:t>
          </m:r>
        </m:oMath>
      </m:oMathPara>
    </w:p>
    <w:p w14:paraId="2198D064" w14:textId="6AF0CD09" w:rsidR="00395CD3" w:rsidRPr="002F38E5" w:rsidRDefault="00395CD3" w:rsidP="004248F8">
      <w:pPr>
        <w:rPr>
          <w:rFonts w:eastAsiaTheme="minorEastAsia" w:cstheme="minorHAnsi"/>
          <w:color w:val="000000" w:themeColor="text1"/>
        </w:rPr>
      </w:pPr>
    </w:p>
    <w:p w14:paraId="32F6B4CD" w14:textId="7CFE6ABC" w:rsidR="00395CD3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э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ρ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w:bookmarkStart w:id="142" w:name="OLE_LINK139"/>
              <w:bookmarkStart w:id="143" w:name="OLE_LINK140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ρ</m:t>
              </m:r>
              <w:bookmarkEnd w:id="142"/>
              <w:bookmarkEnd w:id="143"/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э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+r+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ρ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num>
                <m:den>
                  <w:bookmarkStart w:id="144" w:name="OLE_LINK141"/>
                  <w:bookmarkStart w:id="145" w:name="OLE_LINK142"/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  <w:bookmarkEnd w:id="144"/>
                  <w:bookmarkEnd w:id="145"/>
                </m:den>
              </m:f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</m:oMath>
      </m:oMathPara>
    </w:p>
    <w:p w14:paraId="4751ACED" w14:textId="2363D90A" w:rsidR="00023F0C" w:rsidRPr="002F38E5" w:rsidRDefault="00023F0C" w:rsidP="004248F8">
      <w:pPr>
        <w:rPr>
          <w:rFonts w:eastAsiaTheme="minorEastAsia" w:cstheme="minorHAnsi"/>
          <w:color w:val="000000" w:themeColor="text1"/>
        </w:rPr>
      </w:pPr>
    </w:p>
    <w:p w14:paraId="488A1F69" w14:textId="567D6233" w:rsidR="00023F0C" w:rsidRPr="002F38E5" w:rsidRDefault="005C74A5" w:rsidP="004248F8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э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Qρ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н</m:t>
                      </m:r>
                    </m:sub>
                  </m:sSub>
                </m:den>
              </m:f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, т.к 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Q=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ρ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den>
          </m:f>
        </m:oMath>
      </m:oMathPara>
    </w:p>
    <w:p w14:paraId="232D11DA" w14:textId="5F23CF2B" w:rsidR="00543AE0" w:rsidRPr="002F38E5" w:rsidRDefault="00543AE0" w:rsidP="004248F8">
      <w:pPr>
        <w:rPr>
          <w:rFonts w:eastAsiaTheme="minorEastAsia" w:cstheme="minorHAnsi"/>
          <w:color w:val="000000" w:themeColor="text1"/>
          <w:lang w:val="en-US"/>
        </w:rPr>
      </w:pPr>
    </w:p>
    <w:p w14:paraId="7BCF7BFC" w14:textId="72305A9C" w:rsidR="00A24709" w:rsidRPr="002F38E5" w:rsidRDefault="000C4D3D" w:rsidP="004248F8">
      <w:pPr>
        <w:rPr>
          <w:rFonts w:eastAsiaTheme="minorEastAsia" w:cstheme="minorHAnsi"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э</m:t>
            </m:r>
          </m:sub>
        </m:sSub>
      </m:oMath>
      <w:r w:rsidR="00A24709" w:rsidRPr="002F38E5">
        <w:rPr>
          <w:rFonts w:eastAsiaTheme="minorEastAsia" w:cstheme="minorHAnsi"/>
          <w:color w:val="000000" w:themeColor="text1"/>
        </w:rPr>
        <w:t xml:space="preserve"> снижает </w:t>
      </w:r>
      <w:bookmarkStart w:id="146" w:name="OLE_LINK144"/>
      <w:bookmarkStart w:id="147" w:name="OLE_LINK145"/>
      <m:oMath>
        <m:r>
          <w:rPr>
            <w:rFonts w:ascii="Cambria Math" w:eastAsiaTheme="minorEastAsia" w:hAnsi="Cambria Math" w:cstheme="minorHAnsi"/>
            <w:color w:val="000000" w:themeColor="text1"/>
          </w:rPr>
          <m:t>Q</m:t>
        </m:r>
      </m:oMath>
      <w:bookmarkEnd w:id="146"/>
      <w:bookmarkEnd w:id="147"/>
      <w:r w:rsidR="00A24709" w:rsidRPr="002F38E5">
        <w:rPr>
          <w:rFonts w:eastAsiaTheme="minorEastAsia" w:cstheme="minorHAnsi"/>
          <w:color w:val="000000" w:themeColor="text1"/>
        </w:rPr>
        <w:t xml:space="preserve">, то влияние мало, если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≪r</m:t>
        </m:r>
      </m:oMath>
      <w:r w:rsidR="00A24709" w:rsidRPr="002F38E5">
        <w:rPr>
          <w:rFonts w:eastAsiaTheme="minorEastAsia" w:cstheme="minorHAnsi"/>
          <w:color w:val="000000" w:themeColor="text1"/>
        </w:rPr>
        <w:t>.</w:t>
      </w:r>
    </w:p>
    <w:bookmarkStart w:id="148" w:name="OLE_LINK146"/>
    <w:bookmarkStart w:id="149" w:name="OLE_LINK147"/>
    <w:p w14:paraId="59B6995C" w14:textId="742F054A" w:rsidR="00A24709" w:rsidRPr="002F38E5" w:rsidRDefault="000C4D3D" w:rsidP="004248F8">
      <w:pPr>
        <w:rPr>
          <w:rFonts w:eastAsiaTheme="minorEastAsia" w:cstheme="minorHAnsi"/>
          <w:color w:val="000000" w:themeColor="text1"/>
        </w:rPr>
      </w:pP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н</m:t>
            </m:r>
          </m:sub>
        </m:sSub>
      </m:oMath>
      <w:bookmarkEnd w:id="148"/>
      <w:bookmarkEnd w:id="149"/>
      <w:r w:rsidR="00A24709" w:rsidRPr="002F38E5">
        <w:rPr>
          <w:rFonts w:eastAsiaTheme="minorEastAsia" w:cstheme="minorHAnsi"/>
          <w:color w:val="000000" w:themeColor="text1"/>
        </w:rPr>
        <w:t xml:space="preserve"> снижает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Q</m:t>
        </m:r>
      </m:oMath>
      <w:r w:rsidR="00A24709" w:rsidRPr="002F38E5">
        <w:rPr>
          <w:rFonts w:eastAsiaTheme="minorEastAsia" w:cstheme="minorHAnsi"/>
          <w:color w:val="000000" w:themeColor="text1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R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н</m:t>
            </m:r>
          </m:sub>
        </m:sSub>
      </m:oMath>
      <w:r w:rsidR="00A24709" w:rsidRPr="002F38E5">
        <w:rPr>
          <w:rFonts w:eastAsiaTheme="minorEastAsia" w:cstheme="minorHAnsi"/>
          <w:color w:val="000000" w:themeColor="text1"/>
        </w:rPr>
        <w:t xml:space="preserve"> должно быть как можно больше.</w:t>
      </w:r>
    </w:p>
    <w:p w14:paraId="4AEAE5FD" w14:textId="3085E95D" w:rsidR="003970C2" w:rsidRPr="002F38E5" w:rsidRDefault="003970C2" w:rsidP="004248F8">
      <w:pPr>
        <w:rPr>
          <w:rFonts w:eastAsiaTheme="minorEastAsia" w:cstheme="minorHAnsi"/>
          <w:color w:val="000000" w:themeColor="text1"/>
        </w:rPr>
      </w:pPr>
    </w:p>
    <w:p w14:paraId="45BA850A" w14:textId="45CFB701" w:rsidR="00D42349" w:rsidRDefault="00E25941" w:rsidP="003970C2">
      <w:pPr>
        <w:rPr>
          <w:rFonts w:cstheme="minorHAnsi"/>
          <w:b/>
          <w:bCs/>
          <w:color w:val="000000" w:themeColor="text1"/>
        </w:rPr>
      </w:pPr>
      <w:r w:rsidRPr="00E25941">
        <w:rPr>
          <w:rFonts w:cstheme="minorHAnsi"/>
          <w:b/>
          <w:bCs/>
          <w:noProof/>
          <w:color w:val="000000" w:themeColor="text1"/>
        </w:rPr>
        <w:lastRenderedPageBreak/>
        <w:drawing>
          <wp:anchor distT="0" distB="0" distL="114300" distR="114300" simplePos="0" relativeHeight="251658242" behindDoc="0" locked="0" layoutInCell="1" allowOverlap="1" wp14:anchorId="4A9704F7" wp14:editId="028B7AFD">
            <wp:simplePos x="0" y="0"/>
            <wp:positionH relativeFrom="column">
              <wp:posOffset>-76835</wp:posOffset>
            </wp:positionH>
            <wp:positionV relativeFrom="paragraph">
              <wp:posOffset>899160</wp:posOffset>
            </wp:positionV>
            <wp:extent cx="5936615" cy="1759585"/>
            <wp:effectExtent l="0" t="0" r="6985" b="0"/>
            <wp:wrapThrough wrapText="bothSides">
              <wp:wrapPolygon edited="0">
                <wp:start x="0" y="0"/>
                <wp:lineTo x="0" y="21280"/>
                <wp:lineTo x="21556" y="21280"/>
                <wp:lineTo x="21556" y="0"/>
                <wp:lineTo x="0" y="0"/>
              </wp:wrapPolygon>
            </wp:wrapThrough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349" w:rsidRPr="004D2014">
        <w:rPr>
          <w:b/>
          <w:color w:val="000000" w:themeColor="text1"/>
        </w:rPr>
        <w:t xml:space="preserve">19. Влияние нагрузки на характеристики параллельного колебательного контура: добротность, резонансную частоту, частоту свободных колебаний, декремент затухания, полосу пропускания. </w:t>
      </w:r>
      <w:r w:rsidR="00D42349" w:rsidRPr="004D2014">
        <w:rPr>
          <w:b/>
          <w:color w:val="0070C0"/>
        </w:rPr>
        <w:t xml:space="preserve">Привести пример расчета номиналов </w:t>
      </w:r>
      <w:r w:rsidR="00792043" w:rsidRPr="004D2014">
        <w:rPr>
          <w:b/>
          <w:color w:val="0070C0"/>
        </w:rPr>
        <w:t>R, L, C</w:t>
      </w:r>
      <w:r w:rsidR="00D42349" w:rsidRPr="004D2014">
        <w:rPr>
          <w:b/>
          <w:color w:val="0070C0"/>
        </w:rPr>
        <w:t xml:space="preserve"> по добротности, резонансной частоте и резонансному току </w:t>
      </w:r>
      <w:commentRangeStart w:id="150"/>
      <w:r w:rsidR="00D42349" w:rsidRPr="004D2014">
        <w:rPr>
          <w:b/>
          <w:color w:val="0070C0"/>
        </w:rPr>
        <w:t>двухполюсника</w:t>
      </w:r>
      <w:commentRangeEnd w:id="150"/>
      <w:r w:rsidR="001A7BA6">
        <w:rPr>
          <w:rStyle w:val="a9"/>
        </w:rPr>
        <w:commentReference w:id="150"/>
      </w:r>
      <w:r w:rsidR="00D42349" w:rsidRPr="004D2014">
        <w:rPr>
          <w:b/>
          <w:color w:val="0070C0"/>
        </w:rPr>
        <w:t>.</w:t>
      </w:r>
    </w:p>
    <w:p w14:paraId="4CAC7B34" w14:textId="0C17C08D" w:rsidR="00E25941" w:rsidRDefault="00E25941" w:rsidP="003970C2">
      <w:pPr>
        <w:rPr>
          <w:rFonts w:ascii="Tahoma" w:hAnsi="Tahoma" w:cs="Tahoma"/>
          <w:color w:val="42424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</w:t>
      </w:r>
      <w:r>
        <w:rPr>
          <w:noProof/>
          <w:lang w:eastAsia="ru-RU"/>
        </w:rPr>
        <w:drawing>
          <wp:inline distT="0" distB="0" distL="0" distR="0" wp14:anchorId="2C1BD3C8" wp14:editId="6B08E0F4">
            <wp:extent cx="184150" cy="228600"/>
            <wp:effectExtent l="0" t="0" r="6350" b="0"/>
            <wp:docPr id="61" name="Рисунок 61" descr="https://ok-t.ru/helpiksorg/baza3/134697624144.files/image16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ok-t.ru/helpiksorg/baza3/134697624144.files/image1684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- внутреннее сопротивление источника</w:t>
      </w:r>
    </w:p>
    <w:p w14:paraId="064295AD" w14:textId="040DE007" w:rsidR="00E25941" w:rsidRDefault="00E25941" w:rsidP="003970C2">
      <w:pPr>
        <w:rPr>
          <w:rFonts w:ascii="Tahoma" w:hAnsi="Tahoma" w:cs="Tahoma"/>
          <w:color w:val="42424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Параллельное соединение </w:t>
      </w:r>
      <w:r>
        <w:rPr>
          <w:noProof/>
          <w:lang w:eastAsia="ru-RU"/>
        </w:rPr>
        <w:drawing>
          <wp:inline distT="0" distB="0" distL="0" distR="0" wp14:anchorId="359D4A45" wp14:editId="455477A0">
            <wp:extent cx="184150" cy="228600"/>
            <wp:effectExtent l="0" t="0" r="6350" b="0"/>
            <wp:docPr id="64" name="Рисунок 64" descr="https://ok-t.ru/helpiksorg/baza3/134697624144.files/image168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ok-t.ru/helpiksorg/baza3/134697624144.files/image1684.gif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и </w:t>
      </w:r>
      <w:r>
        <w:rPr>
          <w:noProof/>
          <w:lang w:eastAsia="ru-RU"/>
        </w:rPr>
        <w:drawing>
          <wp:inline distT="0" distB="0" distL="0" distR="0" wp14:anchorId="6E3718AC" wp14:editId="38DAD938">
            <wp:extent cx="228600" cy="222250"/>
            <wp:effectExtent l="0" t="0" r="0" b="6350"/>
            <wp:docPr id="63" name="Рисунок 63" descr="https://ok-t.ru/helpiksorg/baza3/134697624144.files/image168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ok-t.ru/helpiksorg/baza3/134697624144.files/image1686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заменяется эквивалентным сопротивлением </w:t>
      </w:r>
      <w:r>
        <w:rPr>
          <w:noProof/>
          <w:lang w:eastAsia="ru-RU"/>
        </w:rPr>
        <w:drawing>
          <wp:inline distT="0" distB="0" distL="0" distR="0" wp14:anchorId="52BA75FF" wp14:editId="6CF9E408">
            <wp:extent cx="222250" cy="228600"/>
            <wp:effectExtent l="0" t="0" r="6350" b="0"/>
            <wp:docPr id="62" name="Рисунок 62" descr="https://ok-t.ru/helpiksorg/baza3/134697624144.files/image16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ok-t.ru/helpiksorg/baza3/134697624144.files/image1691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80E30" w14:textId="0DB7BD71" w:rsidR="00E25941" w:rsidRDefault="00E25941" w:rsidP="003970C2">
      <w:pPr>
        <w:rPr>
          <w:rFonts w:cstheme="minorHAnsi"/>
          <w:b/>
          <w:bCs/>
          <w:color w:val="000000" w:themeColor="text1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В схеме б) необходимо преобразовать параллельное соединение </w:t>
      </w:r>
      <w:r>
        <w:rPr>
          <w:noProof/>
          <w:lang w:eastAsia="ru-RU"/>
        </w:rPr>
        <w:drawing>
          <wp:inline distT="0" distB="0" distL="0" distR="0" wp14:anchorId="22813616" wp14:editId="5CAFE156">
            <wp:extent cx="222250" cy="228600"/>
            <wp:effectExtent l="0" t="0" r="6350" b="0"/>
            <wp:docPr id="68" name="Рисунок 68" descr="https://ok-t.ru/helpiksorg/baza3/134697624144.files/image16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ok-t.ru/helpiksorg/baza3/134697624144.files/image1691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и ветви </w:t>
      </w:r>
      <w:r>
        <w:rPr>
          <w:noProof/>
          <w:lang w:eastAsia="ru-RU"/>
        </w:rPr>
        <w:drawing>
          <wp:inline distT="0" distB="0" distL="0" distR="0" wp14:anchorId="5204B632" wp14:editId="678AA107">
            <wp:extent cx="266700" cy="203200"/>
            <wp:effectExtent l="0" t="0" r="0" b="6350"/>
            <wp:docPr id="67" name="Рисунок 67" descr="https://ok-t.ru/helpiksorg/baza3/134697624144.files/image16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ok-t.ru/helpiksorg/baza3/134697624144.files/image1694.gif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" cy="2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в эквивалентное последовательное соединение </w:t>
      </w:r>
      <w:r>
        <w:rPr>
          <w:noProof/>
          <w:lang w:eastAsia="ru-RU"/>
        </w:rPr>
        <w:drawing>
          <wp:inline distT="0" distB="0" distL="0" distR="0" wp14:anchorId="19CE6B97" wp14:editId="4CE98AAE">
            <wp:extent cx="546100" cy="241300"/>
            <wp:effectExtent l="0" t="0" r="6350" b="6350"/>
            <wp:docPr id="66" name="Рисунок 66" descr="https://ok-t.ru/helpiksorg/baza3/134697624144.files/image16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ok-t.ru/helpiksorg/baza3/134697624144.files/image1696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в окрестности резонансной частоты контура </w:t>
      </w:r>
      <w:r>
        <w:rPr>
          <w:noProof/>
          <w:lang w:eastAsia="ru-RU"/>
        </w:rPr>
        <w:drawing>
          <wp:inline distT="0" distB="0" distL="0" distR="0" wp14:anchorId="1F024804" wp14:editId="371E08E0">
            <wp:extent cx="203200" cy="228600"/>
            <wp:effectExtent l="0" t="0" r="6350" b="0"/>
            <wp:docPr id="65" name="Рисунок 65" descr="https://ok-t.ru/helpiksorg/baza3/134697624144.files/image167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ok-t.ru/helpiksorg/baza3/134697624144.files/image1673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.</w:t>
      </w:r>
    </w:p>
    <w:p w14:paraId="0C9A9A5E" w14:textId="7307DE7D" w:rsidR="00E25941" w:rsidRDefault="00E25941" w:rsidP="003970C2">
      <w:pPr>
        <w:rPr>
          <w:rFonts w:ascii="Tahoma" w:hAnsi="Tahoma" w:cs="Tahoma"/>
          <w:color w:val="424242"/>
          <w:sz w:val="21"/>
          <w:szCs w:val="21"/>
          <w:shd w:val="clear" w:color="auto" w:fill="FFFFFF"/>
        </w:rPr>
      </w:pPr>
      <w:r w:rsidRPr="00E25941">
        <w:rPr>
          <w:rFonts w:cstheme="minorHAnsi"/>
          <w:b/>
          <w:bCs/>
          <w:noProof/>
          <w:color w:val="000000" w:themeColor="text1"/>
        </w:rPr>
        <w:drawing>
          <wp:anchor distT="0" distB="0" distL="114300" distR="114300" simplePos="0" relativeHeight="251658243" behindDoc="0" locked="0" layoutInCell="1" allowOverlap="1" wp14:anchorId="23D4B789" wp14:editId="0FEF53FB">
            <wp:simplePos x="0" y="0"/>
            <wp:positionH relativeFrom="margin">
              <wp:align>center</wp:align>
            </wp:positionH>
            <wp:positionV relativeFrom="paragraph">
              <wp:posOffset>267970</wp:posOffset>
            </wp:positionV>
            <wp:extent cx="5581650" cy="1104900"/>
            <wp:effectExtent l="0" t="0" r="0" b="0"/>
            <wp:wrapThrough wrapText="bothSides">
              <wp:wrapPolygon edited="0">
                <wp:start x="0" y="0"/>
                <wp:lineTo x="0" y="21228"/>
                <wp:lineTo x="21526" y="21228"/>
                <wp:lineTo x="21526" y="0"/>
                <wp:lineTo x="0" y="0"/>
              </wp:wrapPolygon>
            </wp:wrapThrough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Найдем сопротивление </w:t>
      </w:r>
      <w:r>
        <w:rPr>
          <w:noProof/>
          <w:lang w:eastAsia="ru-RU"/>
        </w:rPr>
        <w:drawing>
          <wp:inline distT="0" distB="0" distL="0" distR="0" wp14:anchorId="7698C32D" wp14:editId="3F1CB5C2">
            <wp:extent cx="152400" cy="158750"/>
            <wp:effectExtent l="0" t="0" r="0" b="0"/>
            <wp:docPr id="69" name="Рисунок 69" descr="https://ok-t.ru/helpiksorg/baza3/134697624144.files/image169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ok-t.ru/helpiksorg/baza3/134697624144.files/image1699.gif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параллельного соединения</w:t>
      </w:r>
    </w:p>
    <w:p w14:paraId="1AEC3E0F" w14:textId="41F6CE4C" w:rsidR="00E25941" w:rsidRDefault="00E25941" w:rsidP="003970C2">
      <w:pPr>
        <w:rPr>
          <w:rFonts w:ascii="Tahoma" w:hAnsi="Tahoma" w:cs="Tahoma"/>
          <w:color w:val="424242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выделим его действительную и мнимую составляющие и приравняем их составляющим эквивалентного последовательного соединения элементов </w:t>
      </w:r>
      <w:r>
        <w:rPr>
          <w:noProof/>
          <w:lang w:eastAsia="ru-RU"/>
        </w:rPr>
        <w:drawing>
          <wp:inline distT="0" distB="0" distL="0" distR="0" wp14:anchorId="11DB0DD1" wp14:editId="0F22B7EE">
            <wp:extent cx="546100" cy="241300"/>
            <wp:effectExtent l="0" t="0" r="6350" b="6350"/>
            <wp:docPr id="71" name="Рисунок 71" descr="https://ok-t.ru/helpiksorg/baza3/134697624144.files/image16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ok-t.ru/helpiksorg/baza3/134697624144.files/image1696.gif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E79D" w14:textId="1CDE7A6D" w:rsidR="00E25941" w:rsidRDefault="00E25941" w:rsidP="003970C2">
      <w:pPr>
        <w:rPr>
          <w:rFonts w:cstheme="minorHAnsi"/>
          <w:b/>
          <w:bCs/>
          <w:color w:val="000000" w:themeColor="text1"/>
        </w:rPr>
      </w:pPr>
      <w:r>
        <w:rPr>
          <w:noProof/>
          <w:lang w:eastAsia="ru-RU"/>
        </w:rPr>
        <w:drawing>
          <wp:anchor distT="0" distB="0" distL="114300" distR="114300" simplePos="0" relativeHeight="251658244" behindDoc="0" locked="0" layoutInCell="1" allowOverlap="1" wp14:anchorId="426D1B59" wp14:editId="22C49E6E">
            <wp:simplePos x="0" y="0"/>
            <wp:positionH relativeFrom="column">
              <wp:posOffset>107315</wp:posOffset>
            </wp:positionH>
            <wp:positionV relativeFrom="paragraph">
              <wp:posOffset>137795</wp:posOffset>
            </wp:positionV>
            <wp:extent cx="1073150" cy="241300"/>
            <wp:effectExtent l="0" t="0" r="0" b="6350"/>
            <wp:wrapThrough wrapText="bothSides">
              <wp:wrapPolygon edited="0">
                <wp:start x="0" y="0"/>
                <wp:lineTo x="0" y="15347"/>
                <wp:lineTo x="9586" y="20463"/>
                <wp:lineTo x="11503" y="20463"/>
                <wp:lineTo x="21089" y="18758"/>
                <wp:lineTo x="21089" y="10232"/>
                <wp:lineTo x="19938" y="0"/>
                <wp:lineTo x="0" y="0"/>
              </wp:wrapPolygon>
            </wp:wrapThrough>
            <wp:docPr id="72" name="Рисунок 72" descr="https://ok-t.ru/helpiksorg/baza3/134697624144.files/image17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ok-t.ru/helpiksorg/baza3/134697624144.files/image1704.gif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315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BA55EC" w14:textId="1E0B7740" w:rsidR="00E25941" w:rsidRDefault="00E25941" w:rsidP="003970C2">
      <w:pPr>
        <w:rPr>
          <w:rFonts w:cstheme="minorHAnsi"/>
          <w:b/>
          <w:bCs/>
          <w:color w:val="000000" w:themeColor="text1"/>
        </w:rPr>
      </w:pPr>
    </w:p>
    <w:p w14:paraId="38EA88F3" w14:textId="43D3A564" w:rsidR="00E25941" w:rsidRDefault="00E25941" w:rsidP="003970C2">
      <w:pPr>
        <w:rPr>
          <w:rFonts w:cstheme="minorHAnsi"/>
          <w:b/>
          <w:bCs/>
          <w:color w:val="000000" w:themeColor="text1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В результате получим</w:t>
      </w:r>
    </w:p>
    <w:p w14:paraId="141E50C3" w14:textId="23D9C97C" w:rsidR="00E25941" w:rsidRDefault="00E25941" w:rsidP="003970C2">
      <w:pPr>
        <w:rPr>
          <w:rFonts w:cstheme="minorHAnsi"/>
          <w:b/>
          <w:bCs/>
          <w:color w:val="000000" w:themeColor="text1"/>
        </w:rPr>
      </w:pPr>
    </w:p>
    <w:p w14:paraId="10FBCCCC" w14:textId="32168551" w:rsidR="00E25941" w:rsidRDefault="00E25941" w:rsidP="003970C2">
      <w:pPr>
        <w:rPr>
          <w:rFonts w:cstheme="minorHAnsi"/>
          <w:b/>
          <w:bCs/>
          <w:color w:val="000000" w:themeColor="text1"/>
        </w:rPr>
      </w:pPr>
    </w:p>
    <w:p w14:paraId="561DA104" w14:textId="25053803" w:rsidR="00E25941" w:rsidRDefault="00E25941" w:rsidP="003970C2">
      <w:pPr>
        <w:rPr>
          <w:rFonts w:cstheme="minorHAnsi"/>
          <w:b/>
          <w:bCs/>
          <w:color w:val="000000" w:themeColor="text1"/>
        </w:rPr>
      </w:pPr>
      <w:r>
        <w:rPr>
          <w:noProof/>
          <w:lang w:eastAsia="ru-RU"/>
        </w:rPr>
        <w:drawing>
          <wp:anchor distT="0" distB="0" distL="114300" distR="114300" simplePos="0" relativeHeight="251658246" behindDoc="0" locked="0" layoutInCell="1" allowOverlap="1" wp14:anchorId="7E12876C" wp14:editId="54429EC9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600200" cy="482600"/>
            <wp:effectExtent l="0" t="0" r="0" b="0"/>
            <wp:wrapThrough wrapText="bothSides">
              <wp:wrapPolygon edited="0">
                <wp:start x="13886" y="0"/>
                <wp:lineTo x="257" y="6821"/>
                <wp:lineTo x="0" y="14495"/>
                <wp:lineTo x="5914" y="14495"/>
                <wp:lineTo x="6429" y="20463"/>
                <wp:lineTo x="20057" y="20463"/>
                <wp:lineTo x="20314" y="19611"/>
                <wp:lineTo x="21343" y="10232"/>
                <wp:lineTo x="15429" y="0"/>
                <wp:lineTo x="13886" y="0"/>
              </wp:wrapPolygon>
            </wp:wrapThrough>
            <wp:docPr id="74" name="Рисунок 74" descr="https://ok-t.ru/helpiksorg/baza3/134697624144.files/image17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ok-t.ru/helpiksorg/baza3/134697624144.files/image1708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58245" behindDoc="0" locked="0" layoutInCell="1" allowOverlap="1" wp14:anchorId="4BF8E607" wp14:editId="01B1C356">
            <wp:simplePos x="0" y="0"/>
            <wp:positionH relativeFrom="column">
              <wp:posOffset>-635</wp:posOffset>
            </wp:positionH>
            <wp:positionV relativeFrom="paragraph">
              <wp:posOffset>1270</wp:posOffset>
            </wp:positionV>
            <wp:extent cx="1797050" cy="482600"/>
            <wp:effectExtent l="0" t="0" r="0" b="0"/>
            <wp:wrapThrough wrapText="bothSides">
              <wp:wrapPolygon edited="0">
                <wp:start x="19692" y="0"/>
                <wp:lineTo x="229" y="853"/>
                <wp:lineTo x="0" y="14495"/>
                <wp:lineTo x="2519" y="14495"/>
                <wp:lineTo x="7785" y="19611"/>
                <wp:lineTo x="8014" y="20463"/>
                <wp:lineTo x="20379" y="20463"/>
                <wp:lineTo x="21295" y="14495"/>
                <wp:lineTo x="21066" y="0"/>
                <wp:lineTo x="19692" y="0"/>
              </wp:wrapPolygon>
            </wp:wrapThrough>
            <wp:docPr id="73" name="Рисунок 73" descr="https://ok-t.ru/helpiksorg/baza3/134697624144.files/image17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ok-t.ru/helpiksorg/baza3/134697624144.files/image1706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72104F" w14:textId="77777777" w:rsidR="00E25941" w:rsidRPr="002F38E5" w:rsidRDefault="00E25941" w:rsidP="003970C2">
      <w:pPr>
        <w:rPr>
          <w:rFonts w:cstheme="minorHAnsi"/>
          <w:b/>
          <w:bCs/>
          <w:color w:val="000000" w:themeColor="text1"/>
        </w:rPr>
      </w:pPr>
    </w:p>
    <w:p w14:paraId="6BF239B1" w14:textId="1AD25ABD" w:rsidR="00D42349" w:rsidRDefault="00D42349" w:rsidP="003970C2">
      <w:pPr>
        <w:rPr>
          <w:rFonts w:cstheme="minorHAnsi"/>
          <w:bCs/>
          <w:color w:val="000000" w:themeColor="text1"/>
        </w:rPr>
      </w:pPr>
    </w:p>
    <w:p w14:paraId="12EFD6B6" w14:textId="160CB3A0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0053BAC0" w14:textId="7471A298" w:rsidR="00E25941" w:rsidRDefault="00E25941" w:rsidP="003970C2">
      <w:pPr>
        <w:rPr>
          <w:rFonts w:cstheme="minorHAnsi"/>
          <w:bCs/>
          <w:color w:val="000000" w:themeColor="text1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Допустим, что сопротивление </w:t>
      </w:r>
      <w:r>
        <w:rPr>
          <w:noProof/>
          <w:lang w:eastAsia="ru-RU"/>
        </w:rPr>
        <w:drawing>
          <wp:inline distT="0" distB="0" distL="0" distR="0" wp14:anchorId="10CDBF8D" wp14:editId="5EC631CE">
            <wp:extent cx="222250" cy="228600"/>
            <wp:effectExtent l="0" t="0" r="6350" b="0"/>
            <wp:docPr id="78" name="Рисунок 78" descr="https://ok-t.ru/helpiksorg/baza3/134697624144.files/image169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ok-t.ru/helpiksorg/baza3/134697624144.files/image1691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много больше величин </w:t>
      </w:r>
      <w:r>
        <w:rPr>
          <w:noProof/>
          <w:lang w:eastAsia="ru-RU"/>
        </w:rPr>
        <w:drawing>
          <wp:inline distT="0" distB="0" distL="0" distR="0" wp14:anchorId="403A4749" wp14:editId="1023DCAC">
            <wp:extent cx="114300" cy="120650"/>
            <wp:effectExtent l="0" t="0" r="0" b="0"/>
            <wp:docPr id="77" name="Рисунок 77" descr="https://ok-t.ru/helpiksorg/baza3/134697624144.files/image171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ok-t.ru/helpiksorg/baza3/134697624144.files/image1711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и </w:t>
      </w:r>
      <w:r>
        <w:rPr>
          <w:noProof/>
          <w:lang w:eastAsia="ru-RU"/>
        </w:rPr>
        <w:drawing>
          <wp:inline distT="0" distB="0" distL="0" distR="0" wp14:anchorId="16CD84CD" wp14:editId="00CC8AD8">
            <wp:extent cx="304800" cy="228600"/>
            <wp:effectExtent l="0" t="0" r="0" b="0"/>
            <wp:docPr id="76" name="Рисунок 76" descr="https://ok-t.ru/helpiksorg/baza3/134697624144.files/image17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ok-t.ru/helpiksorg/baza3/134697624144.files/image1713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, тогда в окрестности резонансной частоты </w:t>
      </w:r>
      <w:r>
        <w:rPr>
          <w:noProof/>
          <w:lang w:eastAsia="ru-RU"/>
        </w:rPr>
        <w:drawing>
          <wp:inline distT="0" distB="0" distL="0" distR="0" wp14:anchorId="656C78AC" wp14:editId="17293BD7">
            <wp:extent cx="463550" cy="228600"/>
            <wp:effectExtent l="0" t="0" r="0" b="0"/>
            <wp:docPr id="75" name="Рисунок 75" descr="https://ok-t.ru/helpiksorg/baza3/134697624144.files/image171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ok-t.ru/helpiksorg/baza3/134697624144.files/image1715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 можно записать</w:t>
      </w:r>
    </w:p>
    <w:p w14:paraId="7756F6D2" w14:textId="5E47D19F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04419A01" w14:textId="490C2494" w:rsidR="00E25941" w:rsidRDefault="00E25941" w:rsidP="003970C2">
      <w:pPr>
        <w:rPr>
          <w:rFonts w:cstheme="minorHAnsi"/>
          <w:bCs/>
          <w:color w:val="000000" w:themeColor="text1"/>
        </w:rPr>
      </w:pPr>
      <w:r>
        <w:rPr>
          <w:noProof/>
          <w:lang w:eastAsia="ru-RU"/>
        </w:rPr>
        <w:drawing>
          <wp:anchor distT="0" distB="0" distL="114300" distR="114300" simplePos="0" relativeHeight="251658247" behindDoc="0" locked="0" layoutInCell="1" allowOverlap="1" wp14:anchorId="71E41B3A" wp14:editId="22949732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2971800" cy="482600"/>
            <wp:effectExtent l="0" t="0" r="0" b="0"/>
            <wp:wrapThrough wrapText="bothSides">
              <wp:wrapPolygon edited="0">
                <wp:start x="10108" y="0"/>
                <wp:lineTo x="138" y="2558"/>
                <wp:lineTo x="0" y="14495"/>
                <wp:lineTo x="1523" y="15347"/>
                <wp:lineTo x="7062" y="19611"/>
                <wp:lineTo x="7615" y="20463"/>
                <wp:lineTo x="8446" y="20463"/>
                <wp:lineTo x="21046" y="19611"/>
                <wp:lineTo x="21462" y="16200"/>
                <wp:lineTo x="20769" y="14495"/>
                <wp:lineTo x="21462" y="11084"/>
                <wp:lineTo x="21185" y="853"/>
                <wp:lineTo x="17031" y="0"/>
                <wp:lineTo x="10108" y="0"/>
              </wp:wrapPolygon>
            </wp:wrapThrough>
            <wp:docPr id="79" name="Рисунок 79" descr="https://ok-t.ru/helpiksorg/baza3/134697624144.files/image17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ok-t.ru/helpiksorg/baza3/134697624144.files/image1717.gif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0F02EA" w14:textId="4CA63173" w:rsidR="00E25941" w:rsidRDefault="00BD2374" w:rsidP="003970C2">
      <w:pPr>
        <w:rPr>
          <w:rFonts w:cstheme="minorHAnsi"/>
          <w:bCs/>
          <w:color w:val="000000" w:themeColor="text1"/>
        </w:rPr>
      </w:pPr>
      <w:r>
        <w:rPr>
          <w:noProof/>
          <w:lang w:eastAsia="ru-RU"/>
        </w:rPr>
        <w:drawing>
          <wp:anchor distT="0" distB="0" distL="114300" distR="114300" simplePos="0" relativeHeight="251658248" behindDoc="0" locked="0" layoutInCell="1" allowOverlap="1" wp14:anchorId="0E99B364" wp14:editId="2C5B3C05">
            <wp:simplePos x="0" y="0"/>
            <wp:positionH relativeFrom="column">
              <wp:posOffset>3682365</wp:posOffset>
            </wp:positionH>
            <wp:positionV relativeFrom="paragraph">
              <wp:posOffset>11430</wp:posOffset>
            </wp:positionV>
            <wp:extent cx="463550" cy="228600"/>
            <wp:effectExtent l="0" t="0" r="0" b="0"/>
            <wp:wrapThrough wrapText="bothSides">
              <wp:wrapPolygon edited="0">
                <wp:start x="0" y="0"/>
                <wp:lineTo x="0" y="14400"/>
                <wp:lineTo x="3551" y="19800"/>
                <wp:lineTo x="7989" y="19800"/>
                <wp:lineTo x="17753" y="18000"/>
                <wp:lineTo x="20416" y="14400"/>
                <wp:lineTo x="20416" y="0"/>
                <wp:lineTo x="0" y="0"/>
              </wp:wrapPolygon>
            </wp:wrapThrough>
            <wp:docPr id="80" name="Рисунок 80" descr="https://ok-t.ru/helpiksorg/baza3/134697624144.files/image17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ok-t.ru/helpiksorg/baza3/134697624144.files/image1719.gif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50502" w14:textId="748926E6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67FE03DF" w14:textId="39792C7C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78AC6A49" w14:textId="6198CFF6" w:rsidR="00E25941" w:rsidRDefault="00BD2374" w:rsidP="003970C2">
      <w:pPr>
        <w:rPr>
          <w:rFonts w:cstheme="minorHAnsi"/>
          <w:bCs/>
          <w:color w:val="000000" w:themeColor="text1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lastRenderedPageBreak/>
        <w:t>подключение внутреннего сопротивления источника сигнала и нагрузки приводит к повышению эквивалентных потерь в контуре, эквивалентная добротность которого при этом равна</w:t>
      </w:r>
    </w:p>
    <w:p w14:paraId="1C47C122" w14:textId="292F958A" w:rsidR="00E25941" w:rsidRDefault="00BD2374" w:rsidP="003970C2">
      <w:pPr>
        <w:rPr>
          <w:rFonts w:cstheme="minorHAnsi"/>
          <w:bCs/>
          <w:color w:val="000000" w:themeColor="text1"/>
        </w:rPr>
      </w:pPr>
      <w:r>
        <w:rPr>
          <w:noProof/>
          <w:lang w:eastAsia="ru-RU"/>
        </w:rPr>
        <w:drawing>
          <wp:anchor distT="0" distB="0" distL="114300" distR="114300" simplePos="0" relativeHeight="251658249" behindDoc="0" locked="0" layoutInCell="1" allowOverlap="1" wp14:anchorId="2188854F" wp14:editId="5EC8EE8B">
            <wp:simplePos x="0" y="0"/>
            <wp:positionH relativeFrom="margin">
              <wp:posOffset>645795</wp:posOffset>
            </wp:positionH>
            <wp:positionV relativeFrom="paragraph">
              <wp:posOffset>143510</wp:posOffset>
            </wp:positionV>
            <wp:extent cx="1955800" cy="647700"/>
            <wp:effectExtent l="0" t="0" r="6350" b="0"/>
            <wp:wrapThrough wrapText="bothSides">
              <wp:wrapPolygon edited="0">
                <wp:start x="18514" y="0"/>
                <wp:lineTo x="0" y="1906"/>
                <wp:lineTo x="0" y="9529"/>
                <wp:lineTo x="11151" y="20329"/>
                <wp:lineTo x="12834" y="20965"/>
                <wp:lineTo x="14096" y="20965"/>
                <wp:lineTo x="20408" y="20329"/>
                <wp:lineTo x="21460" y="19059"/>
                <wp:lineTo x="21460" y="6353"/>
                <wp:lineTo x="19566" y="0"/>
                <wp:lineTo x="18514" y="0"/>
              </wp:wrapPolygon>
            </wp:wrapThrough>
            <wp:docPr id="81" name="Рисунок 81" descr="https://ok-t.ru/helpiksorg/baza3/134697624144.files/image17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ok-t.ru/helpiksorg/baza3/134697624144.files/image1721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7EFFDA" w14:textId="402A2650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2C0C95EB" w14:textId="79E01D74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25D6D71D" w14:textId="5D7431BF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4DA551C4" w14:textId="5A3E9CD3" w:rsidR="00BD2374" w:rsidRDefault="00BD2374" w:rsidP="003970C2">
      <w:pPr>
        <w:rPr>
          <w:rFonts w:cstheme="minorHAnsi"/>
          <w:bCs/>
          <w:color w:val="000000" w:themeColor="text1"/>
        </w:rPr>
      </w:pPr>
    </w:p>
    <w:p w14:paraId="2F133594" w14:textId="4F9DFFF9" w:rsidR="00BD2374" w:rsidRDefault="00BD2374" w:rsidP="003970C2">
      <w:pPr>
        <w:rPr>
          <w:rFonts w:cstheme="minorHAnsi"/>
          <w:bCs/>
          <w:color w:val="000000" w:themeColor="text1"/>
        </w:rPr>
      </w:pPr>
      <w:r>
        <w:rPr>
          <w:rFonts w:ascii="Tahoma" w:hAnsi="Tahoma" w:cs="Tahoma"/>
          <w:color w:val="424242"/>
          <w:sz w:val="21"/>
          <w:szCs w:val="21"/>
          <w:shd w:val="clear" w:color="auto" w:fill="FFFFFF"/>
        </w:rPr>
        <w:t>Подключение реального источника сигнала и нагрузки снижает эквивалентную добротность контура.</w:t>
      </w:r>
    </w:p>
    <w:p w14:paraId="548588E0" w14:textId="21E0D04B" w:rsidR="00BD2374" w:rsidRDefault="00BD2374" w:rsidP="003970C2">
      <w:pPr>
        <w:rPr>
          <w:rFonts w:cstheme="minorHAnsi"/>
          <w:bCs/>
          <w:color w:val="000000" w:themeColor="text1"/>
        </w:rPr>
      </w:pPr>
    </w:p>
    <w:p w14:paraId="48A39BB2" w14:textId="77777777" w:rsidR="00BD2374" w:rsidRDefault="00BD2374" w:rsidP="003970C2">
      <w:pPr>
        <w:rPr>
          <w:rFonts w:cstheme="minorHAnsi"/>
          <w:bCs/>
          <w:color w:val="000000" w:themeColor="text1"/>
        </w:rPr>
      </w:pPr>
    </w:p>
    <w:p w14:paraId="37BA7E5C" w14:textId="088E6777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5A24041D" w14:textId="32BEBC1B" w:rsidR="00E25941" w:rsidRDefault="00E25941" w:rsidP="003970C2">
      <w:pPr>
        <w:rPr>
          <w:rFonts w:cstheme="minorHAnsi"/>
          <w:bCs/>
          <w:color w:val="000000" w:themeColor="text1"/>
        </w:rPr>
      </w:pPr>
    </w:p>
    <w:p w14:paraId="5A431D0B" w14:textId="77777777" w:rsidR="00E25941" w:rsidRPr="002F38E5" w:rsidRDefault="00E25941" w:rsidP="003970C2">
      <w:pPr>
        <w:rPr>
          <w:rFonts w:cstheme="minorHAnsi"/>
          <w:bCs/>
          <w:color w:val="000000" w:themeColor="text1"/>
        </w:rPr>
      </w:pPr>
    </w:p>
    <w:p w14:paraId="3624983E" w14:textId="13F20DCB" w:rsidR="003970C2" w:rsidRPr="002F38E5" w:rsidRDefault="003970C2" w:rsidP="003970C2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b/>
          <w:bCs/>
          <w:color w:val="000000" w:themeColor="text1"/>
        </w:rPr>
        <w:t>20. Магнитная и емкостная связь. Трансформатор как четырехполюсник. Коэффициент магнитной связи. Коэффициент трансформации. Вносимое сопротивление, входное сопротивление, трансформация сопротивления нагрузки в идеальном трансформаторе. Привести пример расчета.</w:t>
      </w:r>
    </w:p>
    <w:p w14:paraId="1C564F15" w14:textId="3A25D4D8" w:rsidR="003970C2" w:rsidRPr="002F38E5" w:rsidRDefault="003970C2" w:rsidP="004248F8">
      <w:pPr>
        <w:rPr>
          <w:rFonts w:eastAsiaTheme="minorEastAsia" w:cstheme="minorHAnsi"/>
          <w:color w:val="000000" w:themeColor="text1"/>
        </w:rPr>
      </w:pPr>
    </w:p>
    <w:p w14:paraId="566F2D23" w14:textId="77777777" w:rsidR="00B51EF4" w:rsidRPr="002F38E5" w:rsidRDefault="00B51EF4" w:rsidP="00B51EF4">
      <w:pPr>
        <w:rPr>
          <w:rFonts w:cstheme="minorHAnsi"/>
        </w:rPr>
      </w:pPr>
      <w:r w:rsidRPr="002F38E5">
        <w:rPr>
          <w:rFonts w:cstheme="minorHAnsi"/>
        </w:rPr>
        <w:t xml:space="preserve">Емкостная – она возникает через паразитные емкости между двумя контурами, проводники которых находятся под разными потенциалами или между протяжёнными линиями и землей; </w:t>
      </w:r>
    </w:p>
    <w:p w14:paraId="2CE24043" w14:textId="6407BD55" w:rsidR="00B51EF4" w:rsidRPr="002F38E5" w:rsidRDefault="00B51EF4" w:rsidP="00B51EF4">
      <w:pPr>
        <w:rPr>
          <w:rFonts w:cstheme="minorHAnsi"/>
        </w:rPr>
      </w:pPr>
      <w:r w:rsidRPr="002F38E5">
        <w:rPr>
          <w:rFonts w:cstheme="minorHAnsi"/>
        </w:rPr>
        <w:t xml:space="preserve">Магнитная – связь двух катушек с токами, расположенных вблизи друг от друга, обусловлена тем, что магнитный поток, вызванный током 1 первой катушки, сцеплен полностью или частично с витками обеих катушек. </w:t>
      </w:r>
    </w:p>
    <w:p w14:paraId="58633FE7" w14:textId="4FCC8CBA" w:rsidR="003970C2" w:rsidRPr="002F38E5" w:rsidRDefault="003970C2" w:rsidP="004248F8">
      <w:pPr>
        <w:rPr>
          <w:rFonts w:eastAsiaTheme="minorEastAsia" w:cstheme="minorHAnsi"/>
          <w:color w:val="000000" w:themeColor="text1"/>
        </w:rPr>
      </w:pPr>
    </w:p>
    <w:p w14:paraId="753F9B67" w14:textId="1B135D36" w:rsidR="009B415D" w:rsidRPr="002F38E5" w:rsidRDefault="009B415D" w:rsidP="004248F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Трансформатор – статическое устройство для преобразования значений токов и напряжений.</w:t>
      </w:r>
    </w:p>
    <w:p w14:paraId="3421EC46" w14:textId="39F18E35" w:rsidR="004A73DE" w:rsidRPr="002F38E5" w:rsidRDefault="004A73DE" w:rsidP="004A73DE">
      <w:pPr>
        <w:rPr>
          <w:rFonts w:cstheme="minorHAnsi"/>
        </w:rPr>
      </w:pPr>
      <w:r w:rsidRPr="002F38E5">
        <w:rPr>
          <w:rFonts w:cstheme="minorHAnsi"/>
        </w:rPr>
        <w:t>Идеальный трансформатор представляет собой пассивный взаимный четырёхполюсник.</w:t>
      </w:r>
    </w:p>
    <w:p w14:paraId="06883354" w14:textId="77777777" w:rsidR="001200E2" w:rsidRPr="002F38E5" w:rsidRDefault="001200E2" w:rsidP="004A73DE">
      <w:pPr>
        <w:rPr>
          <w:rFonts w:cstheme="minorHAnsi"/>
        </w:rPr>
      </w:pPr>
      <w:r w:rsidRPr="002F38E5">
        <w:rPr>
          <w:rFonts w:cstheme="minorHAnsi"/>
        </w:rPr>
        <w:t>При любых условиях отношение первичного и вторичного комплексного напряжения и отношение вторичного и первичного комплексных токов равны друг другу и равны коэффициенту трансформации.</w:t>
      </w:r>
    </w:p>
    <w:p w14:paraId="02E95C60" w14:textId="55E0B4C7" w:rsidR="001200E2" w:rsidRPr="002F38E5" w:rsidRDefault="00F45FD4" w:rsidP="00F45FD4">
      <w:pPr>
        <w:jc w:val="center"/>
        <w:rPr>
          <w:rFonts w:eastAsiaTheme="minorEastAsia" w:cstheme="minorHAnsi"/>
          <w:i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n=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den>
          </m:f>
        </m:oMath>
      </m:oMathPara>
    </w:p>
    <w:p w14:paraId="3340FECE" w14:textId="77777777" w:rsidR="00C92203" w:rsidRPr="002F38E5" w:rsidRDefault="00C92203" w:rsidP="00C92203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Коэффициент магнитной связи: характеризует степень связи между катушками   </w:t>
      </w:r>
    </w:p>
    <w:p w14:paraId="2FD827B3" w14:textId="65A31B61" w:rsidR="00C92203" w:rsidRPr="002F38E5" w:rsidRDefault="00C92203" w:rsidP="00C92203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color w:val="000000" w:themeColor="text1"/>
              <w:lang w:val="en-US"/>
            </w:rPr>
            <m:t>k</m:t>
          </m:r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rad>
            </m:den>
          </m:f>
        </m:oMath>
      </m:oMathPara>
    </w:p>
    <w:p w14:paraId="1312ACB4" w14:textId="5F7BEA4B" w:rsidR="00C92203" w:rsidRPr="002F38E5" w:rsidRDefault="00C92203" w:rsidP="00C92203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М – взаимная индуктивность, а </w:t>
      </w:r>
      <w:r w:rsidRPr="002F38E5">
        <w:rPr>
          <w:rFonts w:eastAsiaTheme="minorEastAsia" w:cstheme="minorHAnsi"/>
          <w:color w:val="000000" w:themeColor="text1"/>
          <w:lang w:val="en-US"/>
        </w:rPr>
        <w:t>L</w:t>
      </w:r>
      <w:r w:rsidRPr="002F38E5">
        <w:rPr>
          <w:rFonts w:eastAsiaTheme="minorEastAsia" w:cstheme="minorHAnsi"/>
          <w:color w:val="000000" w:themeColor="text1"/>
        </w:rPr>
        <w:t xml:space="preserve"> – длина катушки; регулируется за счет изменения взаимности путем изменения взаимного расположения катушек или изменения сердечника.</w:t>
      </w:r>
    </w:p>
    <w:p w14:paraId="2884250A" w14:textId="77835F72" w:rsidR="00BF6E8B" w:rsidRPr="002F38E5" w:rsidRDefault="00BF6E8B" w:rsidP="00BF6E8B">
      <w:pPr>
        <w:rPr>
          <w:rFonts w:eastAsiaTheme="minorEastAsia" w:cstheme="minorHAnsi"/>
          <w:color w:val="000000" w:themeColor="text1"/>
        </w:rPr>
      </w:pPr>
    </w:p>
    <w:p w14:paraId="182B11D0" w14:textId="77777777" w:rsidR="001421A5" w:rsidRPr="002F38E5" w:rsidRDefault="001421A5" w:rsidP="001421A5">
      <w:pPr>
        <w:rPr>
          <w:rFonts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Вносимое сопротивление: </w:t>
      </w:r>
      <w:r w:rsidRPr="002F38E5">
        <w:rPr>
          <w:rFonts w:cstheme="minorHAnsi"/>
          <w:color w:val="000000" w:themeColor="text1"/>
        </w:rPr>
        <w:t>представляют собой такие сопротивления, которые следовало бы «внести» в первичную цепь, чтобы учесть влияние нагрузки вторичной цепи трансформатора на ток в его первичной цепи:</w:t>
      </w:r>
    </w:p>
    <w:p w14:paraId="077E4CAA" w14:textId="628987F8" w:rsidR="001421A5" w:rsidRPr="002F38E5" w:rsidRDefault="001421A5" w:rsidP="001421A5">
      <w:pPr>
        <w:rPr>
          <w:rFonts w:cstheme="minorHAnsi"/>
          <w:color w:val="000000" w:themeColor="text1"/>
        </w:rPr>
      </w:pPr>
      <m:oMathPara>
        <m:oMath>
          <m:r>
            <w:rPr>
              <w:rFonts w:ascii="Cambria Math" w:hAnsi="Cambria Math" w:cstheme="minorHAnsi"/>
              <w:color w:val="000000" w:themeColor="text1"/>
            </w:rPr>
            <m:t>Δ</m:t>
          </m:r>
          <m:r>
            <w:rPr>
              <w:rFonts w:ascii="Cambria Math" w:hAnsi="Cambria Math" w:cstheme="minorHAnsi"/>
              <w:color w:val="000000" w:themeColor="text1"/>
              <w:lang w:val="en-US"/>
            </w:rPr>
            <m:t>R</m:t>
          </m:r>
          <m:r>
            <w:rPr>
              <w:rFonts w:ascii="Cambria Math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 w:themeColor="text1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  <w:vertAlign w:val="superscript"/>
                    </w:rPr>
                    <m:t>M</m:t>
                  </m:r>
                </m:e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n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n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</w:rPr>
            <m:t xml:space="preserve">  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>Δ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  <w:lang w:val="en-US"/>
            </w:rPr>
            <m:t>X</m:t>
          </m:r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 w:themeColor="text1"/>
                    </w:rPr>
                    <m:t>ω</m:t>
                  </m:r>
                </m:e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  <w:vertAlign w:val="superscript"/>
                    </w:rPr>
                    <m:t>M</m:t>
                  </m:r>
                </m:e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n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bSup>
              <m:r>
                <w:rPr>
                  <w:rFonts w:ascii="Cambria Math" w:hAnsi="Cambria Math" w:cstheme="minorHAnsi"/>
                  <w:color w:val="000000" w:themeColor="text1"/>
                </w:rPr>
                <m:t>+</m:t>
              </m:r>
              <m:sSubSup>
                <m:sSubSupPr>
                  <m:ctrlPr>
                    <w:rPr>
                      <w:rFonts w:ascii="Cambria Math" w:hAnsi="Cambria Math" w:cstheme="minorHAnsi"/>
                      <w:i/>
                      <w:color w:val="000000" w:themeColor="text1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n</m:t>
                  </m:r>
                </m:sub>
                <m:sup>
                  <m:r>
                    <w:rPr>
                      <w:rFonts w:ascii="Cambria Math" w:hAnsi="Cambria Math" w:cstheme="minorHAnsi"/>
                      <w:color w:val="000000" w:themeColor="text1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sub>
          </m:sSub>
          <m:r>
            <m:rPr>
              <m:sty m:val="p"/>
            </m:rPr>
            <w:rPr>
              <w:rFonts w:ascii="Cambria Math" w:hAnsi="Cambria Math" w:cstheme="minorHAnsi"/>
              <w:color w:val="000000" w:themeColor="text1"/>
            </w:rPr>
            <m:t xml:space="preserve"> </m:t>
          </m:r>
        </m:oMath>
      </m:oMathPara>
    </w:p>
    <w:p w14:paraId="33E1F3A5" w14:textId="30F37939" w:rsidR="001421A5" w:rsidRPr="002F38E5" w:rsidRDefault="001421A5" w:rsidP="001421A5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где </w:t>
      </w:r>
      <w:r w:rsidRPr="002F38E5">
        <w:rPr>
          <w:rFonts w:cstheme="minorHAnsi"/>
          <w:color w:val="000000" w:themeColor="text1"/>
          <w:lang w:val="en-US"/>
        </w:rPr>
        <w:t>X</w:t>
      </w:r>
      <w:r w:rsidRPr="002F38E5">
        <w:rPr>
          <w:rFonts w:cstheme="minorHAnsi"/>
          <w:color w:val="000000" w:themeColor="text1"/>
        </w:rPr>
        <w:t xml:space="preserve"> – реактивное сопротивление емкости или индуктивности при резонансе, а </w:t>
      </w:r>
      <w:r w:rsidRPr="002F38E5">
        <w:rPr>
          <w:rFonts w:cstheme="minorHAnsi"/>
          <w:color w:val="000000" w:themeColor="text1"/>
          <w:lang w:val="en-US"/>
        </w:rPr>
        <w:t>R</w:t>
      </w:r>
      <w:r w:rsidRPr="002F38E5">
        <w:rPr>
          <w:rFonts w:cstheme="minorHAnsi"/>
          <w:color w:val="000000" w:themeColor="text1"/>
        </w:rPr>
        <w:t xml:space="preserve"> – последовательное сопротивление</w:t>
      </w:r>
      <w:r w:rsidRPr="002F38E5">
        <w:rPr>
          <w:rFonts w:eastAsiaTheme="minorEastAsia" w:cstheme="minorHAnsi"/>
          <w:color w:val="000000" w:themeColor="text1"/>
        </w:rPr>
        <w:t xml:space="preserve"> и М – взаимная индуктивность</w:t>
      </w:r>
    </w:p>
    <w:p w14:paraId="030ECD0E" w14:textId="77777777" w:rsidR="00FB3019" w:rsidRPr="002F38E5" w:rsidRDefault="00FB3019" w:rsidP="00BF6E8B">
      <w:pPr>
        <w:rPr>
          <w:rFonts w:cstheme="minorHAnsi"/>
          <w:color w:val="000000" w:themeColor="text1"/>
        </w:rPr>
      </w:pPr>
    </w:p>
    <w:p w14:paraId="05F1977F" w14:textId="69DD506D" w:rsidR="001421A5" w:rsidRPr="002F38E5" w:rsidRDefault="00FB3019" w:rsidP="00BF6E8B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lastRenderedPageBreak/>
        <w:t>Входное сопротивление – это сопротивление, измеренное на входе цепи</w:t>
      </w:r>
    </w:p>
    <w:p w14:paraId="6A63443B" w14:textId="4BFC1900" w:rsidR="00FB3019" w:rsidRPr="002F38E5" w:rsidRDefault="000C4D3D" w:rsidP="00BF6E8B">
      <w:pPr>
        <w:rPr>
          <w:rFonts w:eastAsiaTheme="minorEastAsia" w:cstheme="minorHAnsi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</m:t>
                  </m:r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 </m:t>
                  </m:r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den>
          </m:f>
        </m:oMath>
      </m:oMathPara>
    </w:p>
    <w:p w14:paraId="2157FCDA" w14:textId="478C0798" w:rsidR="003F2202" w:rsidRPr="002F38E5" w:rsidRDefault="003F2202" w:rsidP="00BF6E8B">
      <w:pPr>
        <w:rPr>
          <w:rFonts w:eastAsiaTheme="minorEastAsia" w:cstheme="minorHAnsi"/>
        </w:rPr>
      </w:pPr>
    </w:p>
    <w:p w14:paraId="620C283C" w14:textId="2068B1C3" w:rsidR="003F2202" w:rsidRPr="002F38E5" w:rsidRDefault="003F2202" w:rsidP="003F2202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6F840AA" wp14:editId="36D5BD48">
            <wp:extent cx="3009900" cy="1550388"/>
            <wp:effectExtent l="0" t="0" r="0" b="0"/>
            <wp:docPr id="1030350148" name="Рисунок 29" descr="https://sun9-34.userapi.com/c200724/v200724169/2bce4/iI39glyr6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55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3AE3" w14:textId="41BB5491" w:rsidR="003F2202" w:rsidRPr="002F38E5" w:rsidRDefault="003F2202" w:rsidP="003F2202">
      <w:pPr>
        <w:rPr>
          <w:rFonts w:eastAsiaTheme="minorEastAsia" w:cstheme="minorHAnsi"/>
          <w:color w:val="000000" w:themeColor="text1"/>
        </w:rPr>
      </w:pPr>
    </w:p>
    <w:p w14:paraId="055FAF0F" w14:textId="7F6C0318" w:rsidR="00D06206" w:rsidRPr="002F38E5" w:rsidRDefault="00B76362" w:rsidP="003F220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 2-ому закону Кирхгофа:</w:t>
      </w:r>
    </w:p>
    <w:p w14:paraId="40149FD7" w14:textId="1501136E" w:rsidR="00D82684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dt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+M*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dt</m:t>
                      </m:r>
                    </m:den>
                  </m:f>
                </m:e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-M*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dt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dt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6553245F" w14:textId="79617790" w:rsidR="00CE6943" w:rsidRPr="002F38E5" w:rsidRDefault="00CE6943" w:rsidP="004248F8">
      <w:pPr>
        <w:rPr>
          <w:rFonts w:eastAsiaTheme="minorEastAsia" w:cstheme="minorHAnsi"/>
          <w:color w:val="000000" w:themeColor="text1"/>
        </w:rPr>
      </w:pPr>
    </w:p>
    <w:p w14:paraId="2B34BC7C" w14:textId="1B76803C" w:rsidR="006F56DC" w:rsidRPr="002F38E5" w:rsidRDefault="006F56DC" w:rsidP="004248F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Если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</m:oMath>
      <w:r w:rsidRPr="002F38E5">
        <w:rPr>
          <w:rFonts w:eastAsiaTheme="minorEastAsia" w:cstheme="minorHAnsi"/>
          <w:color w:val="000000" w:themeColor="text1"/>
          <w:lang w:val="en-US"/>
        </w:rPr>
        <w:t xml:space="preserve"> – </w:t>
      </w:r>
      <w:r w:rsidRPr="002F38E5">
        <w:rPr>
          <w:rFonts w:eastAsiaTheme="minorEastAsia" w:cstheme="minorHAnsi"/>
          <w:color w:val="000000" w:themeColor="text1"/>
        </w:rPr>
        <w:t>синусоидально:</w:t>
      </w:r>
    </w:p>
    <w:p w14:paraId="2C224EF2" w14:textId="394110AD" w:rsidR="00037E35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+jωL*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+jωM*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jωH*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+jω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10297FB0" w14:textId="1A952EAC" w:rsidR="00B968BD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вх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w:commentRangeStart w:id="151"/>
          <m:r>
            <w:rPr>
              <w:rFonts w:ascii="Cambria Math" w:eastAsiaTheme="minorEastAsia" w:hAnsi="Cambria Math" w:cstheme="minorHAnsi"/>
              <w:color w:val="000000" w:themeColor="text1"/>
            </w:rPr>
            <m:t>сопротивление трансформатора и приемника</m:t>
          </m:r>
          <w:commentRangeEnd w:id="151"/>
          <m:r>
            <m:rPr>
              <m:sty m:val="p"/>
            </m:rPr>
            <w:rPr>
              <w:rStyle w:val="a9"/>
            </w:rPr>
            <w:commentReference w:id="151"/>
          </m:r>
        </m:oMath>
      </m:oMathPara>
    </w:p>
    <w:p w14:paraId="682C2B3D" w14:textId="42B3FCAB" w:rsidR="00AE1D79" w:rsidRPr="002F38E5" w:rsidRDefault="005F0B2F" w:rsidP="004248F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ω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</m:oMath>
      </m:oMathPara>
    </w:p>
    <w:p w14:paraId="0DF10A9C" w14:textId="5F890215" w:rsidR="005F0B2F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пр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II</m:t>
              </m:r>
            </m:sub>
          </m:sSub>
        </m:oMath>
      </m:oMathPara>
    </w:p>
    <w:p w14:paraId="2621D9EA" w14:textId="0679381C" w:rsidR="005F0B2F" w:rsidRPr="002F38E5" w:rsidRDefault="005F0B2F" w:rsidP="004248F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ω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пр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II</m:t>
              </m:r>
            </m:sub>
          </m:sSub>
        </m:oMath>
      </m:oMathPara>
    </w:p>
    <w:p w14:paraId="736A3601" w14:textId="2D939670" w:rsidR="00402EB9" w:rsidRPr="002F38E5" w:rsidRDefault="007A610B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→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+j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*(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II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+j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II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11FF0225" w14:textId="7F021127" w:rsidR="007A610B" w:rsidRPr="002F38E5" w:rsidRDefault="007A610B" w:rsidP="004248F8">
      <w:pPr>
        <w:rPr>
          <w:rFonts w:eastAsiaTheme="minorEastAsia" w:cstheme="minorHAnsi"/>
          <w:i/>
          <w:color w:val="000000" w:themeColor="text1"/>
        </w:rPr>
      </w:pPr>
    </w:p>
    <w:p w14:paraId="0D590736" w14:textId="5A84ABBB" w:rsidR="007A610B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acc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I</m:t>
                  </m:r>
                </m:e>
              </m:acc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*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p>
                    </m:num>
                    <m:den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II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bSup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+j(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num>
                <m:den>
                  <m:sSubSup>
                    <m:sSub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II</m:t>
                      </m:r>
                    </m:sub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bSup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II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den>
          </m:f>
        </m:oMath>
      </m:oMathPara>
    </w:p>
    <w:p w14:paraId="2EBD1600" w14:textId="77777777" w:rsidR="00321D0A" w:rsidRPr="002F38E5" w:rsidRDefault="00321D0A" w:rsidP="004248F8">
      <w:pPr>
        <w:rPr>
          <w:rFonts w:eastAsiaTheme="minorEastAsia" w:cstheme="minorHAnsi"/>
          <w:color w:val="000000" w:themeColor="text1"/>
        </w:rPr>
      </w:pPr>
    </w:p>
    <w:p w14:paraId="45C44667" w14:textId="7E555624" w:rsidR="0038790C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r+jx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-входное сопротивление</m:t>
          </m:r>
        </m:oMath>
      </m:oMathPara>
    </w:p>
    <w:p w14:paraId="2AD68D41" w14:textId="5CAC2807" w:rsidR="005E38EC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|M|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rad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12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*ω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rad>
            </m:den>
          </m:f>
        </m:oMath>
      </m:oMathPara>
    </w:p>
    <w:p w14:paraId="53887247" w14:textId="3A87C791" w:rsidR="0028067D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</m:e>
              </m:rad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12</m:t>
                  </m:r>
                </m:sub>
              </m:sSub>
            </m:den>
          </m:f>
        </m:oMath>
      </m:oMathPara>
    </w:p>
    <w:p w14:paraId="05FFD8ED" w14:textId="18AEEA12" w:rsidR="00611E04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S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(потр. мощн.)=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S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(отдаваем. мощн.)+∆S(потери в транс.)</m:t>
          </m:r>
        </m:oMath>
      </m:oMathPara>
    </w:p>
    <w:p w14:paraId="09566133" w14:textId="347A28A0" w:rsidR="008A1090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</m:oMath>
      </m:oMathPara>
    </w:p>
    <w:p w14:paraId="48F16E93" w14:textId="04D4E95B" w:rsidR="00524CAB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S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</m:oMath>
      </m:oMathPara>
    </w:p>
    <w:p w14:paraId="7708F251" w14:textId="7CBB51BD" w:rsidR="004120B2" w:rsidRDefault="009E5A0E" w:rsidP="004248F8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>Спасибо, Серёга, очень полезно.</w:t>
      </w:r>
    </w:p>
    <w:p w14:paraId="393BB6B9" w14:textId="49CCD4E6" w:rsidR="009E5A0E" w:rsidRDefault="009E5A0E" w:rsidP="004248F8">
      <w:pPr>
        <w:rPr>
          <w:rFonts w:eastAsiaTheme="minorEastAsia" w:cstheme="minorHAnsi"/>
          <w:color w:val="000000" w:themeColor="text1"/>
        </w:rPr>
      </w:pPr>
      <w:r w:rsidRPr="009E5A0E">
        <w:rPr>
          <w:rFonts w:eastAsiaTheme="minorEastAsia" w:cstheme="minorHAnsi"/>
          <w:color w:val="000000" w:themeColor="text1"/>
        </w:rPr>
        <w:drawing>
          <wp:inline distT="0" distB="0" distL="0" distR="0" wp14:anchorId="52105817" wp14:editId="581050B5">
            <wp:extent cx="5258534" cy="400106"/>
            <wp:effectExtent l="0" t="0" r="0" b="0"/>
            <wp:docPr id="98781628" name="Рисунок 98781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2" w:name="_GoBack"/>
      <w:bookmarkEnd w:id="152"/>
    </w:p>
    <w:p w14:paraId="316E525B" w14:textId="499880EE" w:rsidR="009E5A0E" w:rsidRPr="002F38E5" w:rsidRDefault="009E5A0E" w:rsidP="004248F8">
      <w:pPr>
        <w:rPr>
          <w:rFonts w:eastAsiaTheme="minorEastAsia" w:cstheme="minorHAnsi"/>
          <w:color w:val="000000" w:themeColor="text1"/>
        </w:rPr>
      </w:pPr>
      <w:r w:rsidRPr="009E5A0E">
        <w:rPr>
          <w:rFonts w:eastAsiaTheme="minorEastAsia" w:cstheme="minorHAnsi"/>
          <w:color w:val="000000" w:themeColor="text1"/>
        </w:rPr>
        <w:drawing>
          <wp:inline distT="0" distB="0" distL="0" distR="0" wp14:anchorId="7A970B57" wp14:editId="4F88E13F">
            <wp:extent cx="5936615" cy="4379595"/>
            <wp:effectExtent l="0" t="0" r="698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29AC" w14:textId="24DAE446" w:rsidR="000F33D5" w:rsidRPr="002F38E5" w:rsidRDefault="009D3AB7" w:rsidP="004248F8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21</w:t>
      </w:r>
      <w:r w:rsidR="000F33D5" w:rsidRPr="002F38E5">
        <w:rPr>
          <w:rFonts w:eastAsiaTheme="minorEastAsia" w:cstheme="minorHAnsi"/>
          <w:b/>
          <w:color w:val="000000" w:themeColor="text1"/>
        </w:rPr>
        <w:t>. Классический метод анализа переходных процессов. Свободные и вынужденные колебания. Пример расчета напряжения на выходе интегрирующей RL-цепи при включении постоянного напряжения.</w:t>
      </w:r>
    </w:p>
    <w:p w14:paraId="1E8784F4" w14:textId="50043BF0" w:rsidR="000F33D5" w:rsidRPr="002F38E5" w:rsidRDefault="000F33D5" w:rsidP="004248F8">
      <w:pPr>
        <w:rPr>
          <w:rFonts w:eastAsiaTheme="minorEastAsia" w:cstheme="minorHAnsi"/>
          <w:color w:val="000000" w:themeColor="text1"/>
        </w:rPr>
      </w:pPr>
    </w:p>
    <w:p w14:paraId="4D2DFAA9" w14:textId="77777777" w:rsidR="00B26E89" w:rsidRPr="002F38E5" w:rsidRDefault="00B26E89" w:rsidP="00B26E8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lastRenderedPageBreak/>
        <w:t>Классический метод расчета переходных процессов</w:t>
      </w:r>
      <w:r w:rsidRPr="002F38E5">
        <w:rPr>
          <w:rFonts w:eastAsiaTheme="minorEastAsia" w:cstheme="minorHAnsi"/>
          <w:color w:val="000000" w:themeColor="text1"/>
        </w:rPr>
        <w:t xml:space="preserve"> заключается в непосредственном интегрировании дифференциальных уравнений, описывающих изменения токов и напряжений на участках цепи в переходном процессе.</w:t>
      </w:r>
    </w:p>
    <w:p w14:paraId="77F60334" w14:textId="77777777" w:rsidR="00B26E89" w:rsidRPr="002F38E5" w:rsidRDefault="00B26E89" w:rsidP="00B26E89">
      <w:pPr>
        <w:rPr>
          <w:rFonts w:eastAsiaTheme="minorEastAsia" w:cstheme="minorHAnsi"/>
          <w:color w:val="000000" w:themeColor="text1"/>
        </w:rPr>
      </w:pPr>
    </w:p>
    <w:p w14:paraId="33E5CB9E" w14:textId="3447E940" w:rsidR="00B26E89" w:rsidRPr="002F38E5" w:rsidRDefault="00B26E89" w:rsidP="00B26E89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 общем случае при использовании классического метода расчета составляются уравнения электромагнитного состояния цепи по законам Ома и Кирхгофа для мгновенных значений напряжений и токов.</w:t>
      </w:r>
    </w:p>
    <w:p w14:paraId="45CC181D" w14:textId="41C5DE89" w:rsidR="00047E44" w:rsidRPr="002F38E5" w:rsidRDefault="00047E44" w:rsidP="00B26E89">
      <w:pPr>
        <w:rPr>
          <w:rFonts w:eastAsiaTheme="minorEastAsia" w:cstheme="minorHAnsi"/>
          <w:color w:val="000000" w:themeColor="text1"/>
        </w:rPr>
      </w:pPr>
    </w:p>
    <w:p w14:paraId="466D1786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Свободные колебания</w:t>
      </w:r>
      <w:r w:rsidRPr="002F38E5">
        <w:rPr>
          <w:rFonts w:eastAsiaTheme="minorEastAsia" w:cstheme="minorHAnsi"/>
          <w:color w:val="000000" w:themeColor="text1"/>
        </w:rPr>
        <w:t xml:space="preserve"> - колебания, происходящие под действием внутренних сил (затухающие).</w:t>
      </w:r>
    </w:p>
    <w:p w14:paraId="622C4F70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</w:p>
    <w:p w14:paraId="58F05AC5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Свободные колебания в </w:t>
      </w:r>
      <w:r w:rsidRPr="002F38E5">
        <w:rPr>
          <w:rFonts w:eastAsiaTheme="minorEastAsia" w:cstheme="minorHAnsi"/>
          <w:color w:val="000000" w:themeColor="text1"/>
          <w:lang w:val="en-US"/>
        </w:rPr>
        <w:t>RLC</w:t>
      </w:r>
      <w:r w:rsidRPr="002F38E5">
        <w:rPr>
          <w:rFonts w:eastAsiaTheme="minorEastAsia" w:cstheme="minorHAnsi"/>
          <w:color w:val="000000" w:themeColor="text1"/>
        </w:rPr>
        <w:t xml:space="preserve"> контуре:</w:t>
      </w:r>
    </w:p>
    <w:p w14:paraId="17D724AA" w14:textId="77777777" w:rsidR="00047E44" w:rsidRPr="002F38E5" w:rsidRDefault="000C4D3D" w:rsidP="00047E44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=0;</m:t>
          </m:r>
        </m:oMath>
      </m:oMathPara>
    </w:p>
    <w:p w14:paraId="33A65338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</w:p>
    <w:p w14:paraId="0ED34D6F" w14:textId="77777777" w:rsidR="00047E44" w:rsidRPr="002F38E5" w:rsidRDefault="000C4D3D" w:rsidP="00047E44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q=0-нет потерь</m:t>
          </m:r>
        </m:oMath>
      </m:oMathPara>
    </w:p>
    <w:p w14:paraId="5B4E56BE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</w:p>
    <w:p w14:paraId="6762926F" w14:textId="3FF4C7DA" w:rsidR="00047E44" w:rsidRPr="002F38E5" w:rsidRDefault="000C4D3D" w:rsidP="00047E44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type m:val="skw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4B989D3E" w14:textId="77777777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</w:p>
    <w:p w14:paraId="5EF70AFB" w14:textId="38D52319" w:rsidR="00047E44" w:rsidRPr="002F38E5" w:rsidRDefault="00047E44" w:rsidP="00047E4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Вынужденные колебания - </w:t>
      </w:r>
      <w:r w:rsidRPr="002F38E5">
        <w:rPr>
          <w:rFonts w:eastAsiaTheme="minorEastAsia" w:cstheme="minorHAnsi"/>
          <w:color w:val="000000" w:themeColor="text1"/>
        </w:rPr>
        <w:t>колебания в цепи под действием внешней периодически изменяющейся электродвижущей силы (не затухающие).</w:t>
      </w:r>
    </w:p>
    <w:p w14:paraId="4D7C41F9" w14:textId="1701EDA5" w:rsidR="000F33D5" w:rsidRPr="002F38E5" w:rsidRDefault="002557BD" w:rsidP="002557BD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0069BC6" wp14:editId="73D1A075">
            <wp:extent cx="2579077" cy="1189537"/>
            <wp:effectExtent l="0" t="0" r="0" b="4445"/>
            <wp:docPr id="196577617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77" cy="11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5E3A" w14:textId="1A922ED1" w:rsidR="000F33D5" w:rsidRPr="002F38E5" w:rsidRDefault="000C4D3D" w:rsidP="004248F8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+2*α*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*cosωt+i*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*sinωt=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iωt</m:t>
              </m:r>
            </m:sup>
          </m:sSup>
        </m:oMath>
      </m:oMathPara>
    </w:p>
    <w:p w14:paraId="751ACE81" w14:textId="5820F294" w:rsidR="002557BD" w:rsidRPr="002F38E5" w:rsidRDefault="005A4B40" w:rsidP="004248F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Вид решения: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I=α*</m:t>
        </m:r>
        <m:sSup>
          <m:sSup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p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e>
          <m:sup>
            <m:r>
              <w:rPr>
                <w:rFonts w:ascii="Cambria Math" w:eastAsiaTheme="minorEastAsia" w:hAnsi="Cambria Math" w:cstheme="minorHAnsi"/>
                <w:color w:val="000000" w:themeColor="text1"/>
              </w:rPr>
              <m:t>iωt</m:t>
            </m:r>
          </m:sup>
        </m:sSup>
      </m:oMath>
    </w:p>
    <w:p w14:paraId="0306EF70" w14:textId="20B2407A" w:rsidR="005A4B40" w:rsidRPr="002F38E5" w:rsidRDefault="00D513D7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OH</m:t>
              </m:r>
            </m:sub>
          </m:sSub>
        </m:oMath>
      </m:oMathPara>
    </w:p>
    <w:p w14:paraId="71603FD7" w14:textId="2618CC46" w:rsidR="00D513D7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</m:oMath>
      </m:oMathPara>
    </w:p>
    <w:p w14:paraId="206160FD" w14:textId="33D79FDF" w:rsidR="00036DA0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</m:oMath>
      </m:oMathPara>
    </w:p>
    <w:p w14:paraId="721CFAA9" w14:textId="5C60FAD9" w:rsidR="00036DA0" w:rsidRPr="002F38E5" w:rsidRDefault="000C4D3D" w:rsidP="004248F8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</m:oMath>
      </m:oMathPara>
    </w:p>
    <w:p w14:paraId="0F844E59" w14:textId="61BE54F1" w:rsidR="00502C80" w:rsidRPr="002F38E5" w:rsidRDefault="00502C80" w:rsidP="004248F8">
      <w:pPr>
        <w:rPr>
          <w:rFonts w:eastAsiaTheme="minorEastAsia" w:cstheme="minorHAnsi"/>
          <w:i/>
          <w:color w:val="000000" w:themeColor="text1"/>
        </w:rPr>
      </w:pPr>
    </w:p>
    <w:p w14:paraId="5DCD8C9F" w14:textId="1409EDAE" w:rsidR="00502C80" w:rsidRPr="002F38E5" w:rsidRDefault="009B507C" w:rsidP="004248F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Пример:</w:t>
      </w:r>
    </w:p>
    <w:p w14:paraId="5BEFDAE4" w14:textId="7AC4B978" w:rsidR="009B507C" w:rsidRPr="002F38E5" w:rsidRDefault="00394051" w:rsidP="009B507C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D7D63F" wp14:editId="56B0921A">
            <wp:extent cx="2771775" cy="1617987"/>
            <wp:effectExtent l="0" t="0" r="0" b="1270"/>
            <wp:docPr id="1035002093" name="Рисунок 58" descr="https://sun9-67.userapi.com/c854124/v854124619/1c452b/byvjZLlDG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1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A488" w14:textId="308FAB14" w:rsidR="009B507C" w:rsidRPr="002F38E5" w:rsidRDefault="009B507C" w:rsidP="009B507C">
      <w:pPr>
        <w:rPr>
          <w:rFonts w:eastAsiaTheme="minorEastAsia" w:cstheme="minorHAnsi"/>
          <w:color w:val="000000" w:themeColor="text1"/>
        </w:rPr>
      </w:pPr>
    </w:p>
    <w:p w14:paraId="12A2DE1C" w14:textId="38659543" w:rsidR="009B507C" w:rsidRPr="002F38E5" w:rsidRDefault="000C4D3D" w:rsidP="009B50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=L*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;i=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*dt</m:t>
              </m:r>
            </m:e>
          </m:nary>
        </m:oMath>
      </m:oMathPara>
    </w:p>
    <w:p w14:paraId="2C1BFBF7" w14:textId="1CD7AC24" w:rsidR="00EA5F4B" w:rsidRPr="002F38E5" w:rsidRDefault="000C4D3D" w:rsidP="009B50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=i*R=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*dt</m:t>
              </m:r>
            </m:e>
          </m:nary>
        </m:oMath>
      </m:oMathPara>
    </w:p>
    <w:p w14:paraId="18F3A6D7" w14:textId="62CE66E6" w:rsidR="00193F5E" w:rsidRPr="002F38E5" w:rsidRDefault="000C4D3D" w:rsidP="009B50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</m:oMath>
      </m:oMathPara>
    </w:p>
    <w:p w14:paraId="234E67DD" w14:textId="44CC30DA" w:rsidR="00193F5E" w:rsidRPr="002F38E5" w:rsidRDefault="00193F5E" w:rsidP="009B507C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Если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</m:sub>
        </m:sSub>
      </m:oMath>
      <w:r w:rsidRPr="00F94EBF">
        <w:rPr>
          <w:rFonts w:eastAsiaTheme="minorEastAsia" w:cstheme="minorHAnsi"/>
          <w:color w:val="000000" w:themeColor="text1"/>
        </w:rPr>
        <w:t xml:space="preserve"> – </w:t>
      </w:r>
      <w:r w:rsidRPr="002F38E5">
        <w:rPr>
          <w:rFonts w:eastAsiaTheme="minorEastAsia" w:cstheme="minorHAnsi"/>
          <w:color w:val="000000" w:themeColor="text1"/>
        </w:rPr>
        <w:t xml:space="preserve">мало, то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≈</m:t>
        </m:r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U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L</m:t>
            </m:r>
          </m:sub>
        </m:sSub>
      </m:oMath>
    </w:p>
    <w:p w14:paraId="687B06A4" w14:textId="2CD8C320" w:rsidR="00193F5E" w:rsidRPr="002F38E5" w:rsidRDefault="000C4D3D" w:rsidP="009B50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*dt</m:t>
              </m:r>
            </m:e>
          </m:nary>
        </m:oMath>
      </m:oMathPara>
    </w:p>
    <w:p w14:paraId="2977BD7B" w14:textId="3C60BC83" w:rsidR="002557BD" w:rsidRPr="002F38E5" w:rsidRDefault="002557BD" w:rsidP="004248F8">
      <w:pPr>
        <w:rPr>
          <w:rFonts w:eastAsiaTheme="minorEastAsia" w:cstheme="minorHAnsi"/>
          <w:color w:val="000000" w:themeColor="text1"/>
        </w:rPr>
      </w:pPr>
    </w:p>
    <w:p w14:paraId="1E2666A1" w14:textId="77777777" w:rsidR="00D37BA1" w:rsidRDefault="00D37BA1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br w:type="page"/>
      </w:r>
    </w:p>
    <w:p w14:paraId="55457E1D" w14:textId="6FFED460" w:rsidR="00D82684" w:rsidRPr="002F38E5" w:rsidRDefault="009D3AB7" w:rsidP="004248F8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lastRenderedPageBreak/>
        <w:t>22</w:t>
      </w:r>
      <w:r w:rsidR="00D82684"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153" w:name="OLE_LINK152"/>
      <w:bookmarkStart w:id="154" w:name="OLE_LINK153"/>
      <w:r w:rsidR="00D82684" w:rsidRPr="002F38E5">
        <w:rPr>
          <w:rFonts w:eastAsiaTheme="minorEastAsia" w:cstheme="minorHAnsi"/>
          <w:b/>
          <w:color w:val="000000" w:themeColor="text1"/>
        </w:rPr>
        <w:t xml:space="preserve">Классический метод </w:t>
      </w:r>
      <w:bookmarkStart w:id="155" w:name="OLE_LINK154"/>
      <w:bookmarkStart w:id="156" w:name="OLE_LINK155"/>
      <w:r w:rsidR="00D82684" w:rsidRPr="002F38E5">
        <w:rPr>
          <w:rFonts w:eastAsiaTheme="minorEastAsia" w:cstheme="minorHAnsi"/>
          <w:b/>
          <w:color w:val="000000" w:themeColor="text1"/>
        </w:rPr>
        <w:t>анализа переходных процессов</w:t>
      </w:r>
      <w:bookmarkEnd w:id="153"/>
      <w:bookmarkEnd w:id="154"/>
      <w:bookmarkEnd w:id="155"/>
      <w:bookmarkEnd w:id="156"/>
      <w:r w:rsidR="00D82684" w:rsidRPr="002F38E5">
        <w:rPr>
          <w:rFonts w:eastAsiaTheme="minorEastAsia" w:cstheme="minorHAnsi"/>
          <w:b/>
          <w:color w:val="000000" w:themeColor="text1"/>
        </w:rPr>
        <w:t>. Свободные и вынужденные колебания. Пример расчета напряжения на выходе интегрирующей RC-цепи при включении постоянного напряжения.</w:t>
      </w:r>
    </w:p>
    <w:p w14:paraId="6E1505D7" w14:textId="378DF1EE" w:rsidR="00D82684" w:rsidRPr="002F38E5" w:rsidRDefault="00D82684" w:rsidP="004248F8">
      <w:pPr>
        <w:rPr>
          <w:rFonts w:eastAsiaTheme="minorEastAsia" w:cstheme="minorHAnsi"/>
          <w:color w:val="000000" w:themeColor="text1"/>
        </w:rPr>
      </w:pPr>
    </w:p>
    <w:p w14:paraId="5B8715CB" w14:textId="62EFEE64" w:rsidR="00D82684" w:rsidRPr="002F38E5" w:rsidRDefault="005D3485" w:rsidP="005D3485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Классический метод расчета переходных процессов</w:t>
      </w:r>
      <w:r w:rsidRPr="002F38E5">
        <w:rPr>
          <w:rFonts w:eastAsiaTheme="minorEastAsia" w:cstheme="minorHAnsi"/>
          <w:color w:val="000000" w:themeColor="text1"/>
        </w:rPr>
        <w:t xml:space="preserve"> заключается в непосредственном интегрировании дифференциальных уравнений, описывающих изменения токов и напряжений на участках цепи в переходном процессе.</w:t>
      </w:r>
    </w:p>
    <w:p w14:paraId="2999686B" w14:textId="7D478E89" w:rsidR="00F55D9C" w:rsidRPr="002F38E5" w:rsidRDefault="00F55D9C" w:rsidP="005D3485">
      <w:pPr>
        <w:rPr>
          <w:rFonts w:eastAsiaTheme="minorEastAsia" w:cstheme="minorHAnsi"/>
          <w:color w:val="000000" w:themeColor="text1"/>
        </w:rPr>
      </w:pPr>
    </w:p>
    <w:p w14:paraId="3D340A6B" w14:textId="1A22177B" w:rsidR="00F55D9C" w:rsidRPr="002F38E5" w:rsidRDefault="00DB1145" w:rsidP="005D3485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 общем случае при использовании классического метода расчета составляются уравнения электромагнитного состояния цепи по законам Ома и Кирхгофа для мгновенных значений напряжений и токов</w:t>
      </w:r>
      <w:r w:rsidR="00AC2200" w:rsidRPr="002F38E5">
        <w:rPr>
          <w:rFonts w:eastAsiaTheme="minorEastAsia" w:cstheme="minorHAnsi"/>
          <w:color w:val="000000" w:themeColor="text1"/>
        </w:rPr>
        <w:t>.</w:t>
      </w:r>
    </w:p>
    <w:p w14:paraId="28EB7BE3" w14:textId="794861F3" w:rsidR="00193C70" w:rsidRPr="002F38E5" w:rsidRDefault="00193C70" w:rsidP="005D3485">
      <w:pPr>
        <w:rPr>
          <w:rFonts w:eastAsiaTheme="minorEastAsia" w:cstheme="minorHAnsi"/>
          <w:color w:val="000000" w:themeColor="text1"/>
        </w:rPr>
      </w:pPr>
    </w:p>
    <w:p w14:paraId="76FD270B" w14:textId="1460372F" w:rsidR="0036382E" w:rsidRPr="002F38E5" w:rsidRDefault="00B4695A" w:rsidP="00B4695A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971721" wp14:editId="13BD1291">
            <wp:extent cx="3727938" cy="1910045"/>
            <wp:effectExtent l="0" t="0" r="0" b="0"/>
            <wp:docPr id="276137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938" cy="191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C58A" w14:textId="77777777" w:rsidR="006D45E5" w:rsidRPr="002F38E5" w:rsidRDefault="006D45E5" w:rsidP="00B4695A">
      <w:pPr>
        <w:jc w:val="center"/>
        <w:rPr>
          <w:rFonts w:eastAsiaTheme="minorEastAsia" w:cstheme="minorHAnsi"/>
          <w:color w:val="000000" w:themeColor="text1"/>
        </w:rPr>
      </w:pPr>
    </w:p>
    <w:p w14:paraId="7CBB9FE4" w14:textId="44F1D84D" w:rsidR="00B4695A" w:rsidRPr="002F38E5" w:rsidRDefault="00B4695A" w:rsidP="00B4695A">
      <w:pPr>
        <w:rPr>
          <w:rFonts w:eastAsiaTheme="minorEastAsia" w:cstheme="minorHAnsi"/>
          <w:color w:val="000000" w:themeColor="text1"/>
        </w:rPr>
      </w:pPr>
    </w:p>
    <w:p w14:paraId="0D03E029" w14:textId="3DE6F663" w:rsidR="00B4695A" w:rsidRPr="002F38E5" w:rsidRDefault="00C82DE6" w:rsidP="00B4695A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e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δ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w:bookmarkStart w:id="157" w:name="OLE_LINK170"/>
          <w:bookmarkStart w:id="158" w:name="OLE_LINK171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w:bookmarkEnd w:id="157"/>
          <w:bookmarkEnd w:id="158"/>
          <m:r>
            <w:rPr>
              <w:rFonts w:ascii="Cambria Math" w:eastAsiaTheme="minorEastAsia" w:hAnsi="Cambria Math" w:cstheme="minorHAnsi"/>
              <w:color w:val="000000" w:themeColor="text1"/>
            </w:rPr>
            <m:t>=C</m:t>
          </m:r>
          <w:bookmarkStart w:id="159" w:name="OLE_LINK172"/>
          <w:bookmarkStart w:id="160" w:name="OLE_LINK173"/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w:bookmarkStart w:id="161" w:name="OLE_LINK168"/>
              <w:bookmarkStart w:id="162" w:name="OLE_LINK169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w:bookmarkEnd w:id="161"/>
              <w:bookmarkEnd w:id="162"/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w:bookmarkEnd w:id="159"/>
          <w:bookmarkEnd w:id="160"/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w:bookmarkStart w:id="163" w:name="OLE_LINK174"/>
          <w:bookmarkStart w:id="164" w:name="OLE_LINK175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w:bookmarkEnd w:id="163"/>
          <w:bookmarkEnd w:id="164"/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den>
          </m:f>
          <m:nary>
            <m:naryPr>
              <m:limLoc m:val="undOvr"/>
              <m:subHide m:val="1"/>
              <m:sup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6087003D" w14:textId="77777777" w:rsidR="00315D47" w:rsidRPr="002F38E5" w:rsidRDefault="00315D47" w:rsidP="00B4695A">
      <w:pPr>
        <w:rPr>
          <w:rFonts w:eastAsiaTheme="minorEastAsia" w:cstheme="minorHAnsi"/>
          <w:color w:val="000000" w:themeColor="text1"/>
        </w:rPr>
      </w:pPr>
    </w:p>
    <w:p w14:paraId="03F61FEF" w14:textId="3E67D719" w:rsidR="0004093D" w:rsidRPr="002F38E5" w:rsidRDefault="00D44008" w:rsidP="00B4695A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δ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0, t&lt;0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1, t&gt;0</m:t>
                  </m:r>
                </m:e>
              </m:eqArr>
            </m:e>
          </m:d>
        </m:oMath>
      </m:oMathPara>
    </w:p>
    <w:p w14:paraId="30B3ADA1" w14:textId="77777777" w:rsidR="006D062C" w:rsidRPr="002F38E5" w:rsidRDefault="006D062C" w:rsidP="00B4695A">
      <w:pPr>
        <w:rPr>
          <w:rFonts w:eastAsiaTheme="minorEastAsia" w:cstheme="minorHAnsi"/>
          <w:color w:val="000000" w:themeColor="text1"/>
        </w:rPr>
      </w:pPr>
    </w:p>
    <w:p w14:paraId="3CA26AC6" w14:textId="1893948D" w:rsidR="00315D47" w:rsidRPr="002F38E5" w:rsidRDefault="006D062C" w:rsidP="00B4695A">
      <w:pPr>
        <w:rPr>
          <w:rFonts w:eastAsiaTheme="minorEastAsia" w:cstheme="minorHAnsi"/>
          <w:color w:val="000000" w:themeColor="text1"/>
        </w:rPr>
      </w:pPr>
      <w:bookmarkStart w:id="165" w:name="OLE_LINK178"/>
      <w:bookmarkStart w:id="166" w:name="OLE_LINK179"/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RC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w:bookmarkEnd w:id="165"/>
          <w:bookmarkEnd w:id="166"/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w:bookmarkStart w:id="167" w:name="OLE_LINK180"/>
          <w:bookmarkStart w:id="168" w:name="OLE_LINK181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w:bookmarkEnd w:id="167"/>
          <w:bookmarkEnd w:id="168"/>
          <m:r>
            <w:rPr>
              <w:rFonts w:ascii="Cambria Math" w:eastAsiaTheme="minorEastAsia" w:hAnsi="Cambria Math" w:cstheme="minorHAnsi"/>
              <w:color w:val="000000" w:themeColor="text1"/>
            </w:rPr>
            <m:t>=e(t)</m:t>
          </m:r>
        </m:oMath>
      </m:oMathPara>
    </w:p>
    <w:p w14:paraId="70B69CF7" w14:textId="2D45FC97" w:rsidR="00450666" w:rsidRPr="002F38E5" w:rsidRDefault="00450666" w:rsidP="00B4695A">
      <w:pPr>
        <w:rPr>
          <w:rFonts w:eastAsiaTheme="minorEastAsia" w:cstheme="minorHAnsi"/>
          <w:color w:val="000000" w:themeColor="text1"/>
        </w:rPr>
      </w:pPr>
    </w:p>
    <w:p w14:paraId="70F801E5" w14:textId="3229F1B1" w:rsidR="00933CCC" w:rsidRPr="002F38E5" w:rsidRDefault="000C4D3D" w:rsidP="00B4695A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169" w:name="OLE_LINK176"/>
          <w:bookmarkStart w:id="170" w:name="OLE_LINK177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w:bookmarkEnd w:id="169"/>
          <w:bookmarkEnd w:id="170"/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</m:oMath>
      </m:oMathPara>
    </w:p>
    <w:p w14:paraId="0E29E653" w14:textId="7875BB84" w:rsidR="006A59FB" w:rsidRPr="002F38E5" w:rsidRDefault="006A59FB" w:rsidP="00B4695A">
      <w:pPr>
        <w:rPr>
          <w:rFonts w:eastAsiaTheme="minorEastAsia" w:cstheme="minorHAnsi"/>
          <w:color w:val="000000" w:themeColor="text1"/>
        </w:rPr>
      </w:pPr>
    </w:p>
    <w:bookmarkStart w:id="171" w:name="OLE_LINK182"/>
    <w:bookmarkStart w:id="172" w:name="OLE_LINK183"/>
    <w:p w14:paraId="3DF3572E" w14:textId="3F8840F8" w:rsidR="00D802B2" w:rsidRPr="002F38E5" w:rsidRDefault="000C4D3D" w:rsidP="00B4695A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w:bookmarkEnd w:id="171"/>
          <w:bookmarkEnd w:id="172"/>
          <m:r>
            <w:rPr>
              <w:rFonts w:ascii="Cambria Math" w:eastAsiaTheme="minorEastAsia" w:hAnsi="Cambria Math" w:cstheme="minorHAnsi"/>
              <w:color w:val="000000" w:themeColor="text1"/>
            </w:rPr>
            <m:t>:</m:t>
          </m:r>
          <w:bookmarkStart w:id="173" w:name="OLE_LINK186"/>
          <w:bookmarkStart w:id="174" w:name="OLE_LINK187"/>
          <m:r>
            <w:rPr>
              <w:rFonts w:ascii="Cambria Math" w:eastAsiaTheme="minorEastAsia" w:hAnsi="Cambria Math" w:cstheme="minorHAnsi"/>
              <w:color w:val="000000" w:themeColor="text1"/>
            </w:rPr>
            <m:t>RC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w:bookmarkEnd w:id="173"/>
          <w:bookmarkEnd w:id="174"/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69313B8A" w14:textId="20C607FC" w:rsidR="001E5FA3" w:rsidRPr="002F38E5" w:rsidRDefault="001E5FA3" w:rsidP="00B4695A">
      <w:pPr>
        <w:rPr>
          <w:rFonts w:eastAsiaTheme="minorEastAsia" w:cstheme="minorHAnsi"/>
          <w:color w:val="000000" w:themeColor="text1"/>
        </w:rPr>
      </w:pPr>
    </w:p>
    <w:p w14:paraId="682D02C5" w14:textId="7BB11690" w:rsidR="001E5FA3" w:rsidRPr="002F38E5" w:rsidRDefault="000C4D3D" w:rsidP="00B4695A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A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f>
                <m:fPr>
                  <m:type m:val="skw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-t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RC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w:bookmarkStart w:id="175" w:name="OLE_LINK192"/>
          <w:bookmarkStart w:id="176" w:name="OLE_LINK193"/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A</m:t>
          </m:r>
          <w:bookmarkStart w:id="177" w:name="OLE_LINK200"/>
          <w:bookmarkStart w:id="178" w:name="OLE_LINK201"/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</m:t>
              </m:r>
              <w:bookmarkStart w:id="179" w:name="OLE_LINK184"/>
              <w:bookmarkStart w:id="180" w:name="OLE_LINK185"/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τ</m:t>
              </m:r>
              <w:bookmarkEnd w:id="179"/>
              <w:bookmarkEnd w:id="180"/>
            </m:sup>
          </m:sSup>
          <w:bookmarkEnd w:id="175"/>
          <w:bookmarkEnd w:id="176"/>
          <w:bookmarkEnd w:id="177"/>
          <w:bookmarkEnd w:id="178"/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, τ=RC</m:t>
          </m:r>
        </m:oMath>
      </m:oMathPara>
    </w:p>
    <w:p w14:paraId="53BB9510" w14:textId="77777777" w:rsidR="00101782" w:rsidRPr="002F38E5" w:rsidRDefault="00101782" w:rsidP="00B4695A">
      <w:pPr>
        <w:rPr>
          <w:rFonts w:eastAsiaTheme="minorEastAsia" w:cstheme="minorHAnsi"/>
          <w:i/>
          <w:color w:val="000000" w:themeColor="text1"/>
          <w:lang w:val="en-US"/>
        </w:rPr>
      </w:pPr>
    </w:p>
    <w:bookmarkStart w:id="181" w:name="OLE_LINK188"/>
    <w:bookmarkStart w:id="182" w:name="OLE_LINK189"/>
    <w:p w14:paraId="576832A0" w14:textId="5E525F4D" w:rsidR="00053B15" w:rsidRPr="002F38E5" w:rsidRDefault="000C4D3D" w:rsidP="00B4695A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  <w:bookmarkEnd w:id="181"/>
          <w:bookmarkEnd w:id="182"/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: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RC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=e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;</m:t>
          </m:r>
        </m:oMath>
      </m:oMathPara>
    </w:p>
    <w:p w14:paraId="191EFAAC" w14:textId="77777777" w:rsidR="00101782" w:rsidRPr="002F38E5" w:rsidRDefault="00101782" w:rsidP="00B4695A">
      <w:pPr>
        <w:rPr>
          <w:rFonts w:eastAsiaTheme="minorEastAsia" w:cstheme="minorHAnsi"/>
          <w:color w:val="000000" w:themeColor="text1"/>
          <w:lang w:val="en-US"/>
        </w:rPr>
      </w:pPr>
    </w:p>
    <w:p w14:paraId="34900F79" w14:textId="6806E092" w:rsidR="00B0593E" w:rsidRPr="002F38E5" w:rsidRDefault="000C4D3D" w:rsidP="00B4695A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w:bookmarkStart w:id="183" w:name="OLE_LINK190"/>
          <w:bookmarkStart w:id="184" w:name="OLE_LINK191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  <w:bookmarkEnd w:id="183"/>
      <w:bookmarkEnd w:id="184"/>
    </w:p>
    <w:p w14:paraId="6AE22631" w14:textId="4344BB0A" w:rsidR="0004450B" w:rsidRPr="002F38E5" w:rsidRDefault="0004450B" w:rsidP="00B4695A">
      <w:pPr>
        <w:rPr>
          <w:rFonts w:eastAsiaTheme="minorEastAsia" w:cstheme="minorHAnsi"/>
          <w:color w:val="000000" w:themeColor="text1"/>
          <w:lang w:val="en-US"/>
        </w:rPr>
      </w:pPr>
    </w:p>
    <w:p w14:paraId="3EC8457A" w14:textId="460195D2" w:rsidR="00442C04" w:rsidRPr="002F38E5" w:rsidRDefault="000C4D3D" w:rsidP="00B4695A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</w:p>
    <w:p w14:paraId="45DD7839" w14:textId="5C5A01DD" w:rsidR="00D34B19" w:rsidRPr="002F38E5" w:rsidRDefault="00D34B19" w:rsidP="00B4695A">
      <w:pPr>
        <w:rPr>
          <w:rFonts w:eastAsiaTheme="minorEastAsia" w:cstheme="minorHAnsi"/>
          <w:color w:val="000000" w:themeColor="text1"/>
          <w:lang w:val="en-US"/>
        </w:rPr>
      </w:pPr>
    </w:p>
    <w:p w14:paraId="04066F5A" w14:textId="2D93C677" w:rsidR="00D34B19" w:rsidRPr="002F38E5" w:rsidRDefault="000C4D3D" w:rsidP="00B4695A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 A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-t/τ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 xml:space="preserve">| 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при 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t=0 =&gt;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 xml:space="preserve">+A; </m:t>
          </m:r>
        </m:oMath>
      </m:oMathPara>
    </w:p>
    <w:p w14:paraId="19319461" w14:textId="1E161C37" w:rsidR="00CF24FC" w:rsidRPr="002F38E5" w:rsidRDefault="00CF24FC" w:rsidP="00B4695A">
      <w:pPr>
        <w:rPr>
          <w:rFonts w:eastAsiaTheme="minorEastAsia" w:cstheme="minorHAnsi"/>
          <w:color w:val="000000" w:themeColor="text1"/>
          <w:lang w:val="en-US"/>
        </w:rPr>
      </w:pPr>
    </w:p>
    <w:p w14:paraId="51452EB0" w14:textId="01620768" w:rsidR="00CF24FC" w:rsidRPr="002F38E5" w:rsidRDefault="00881E3C" w:rsidP="00B4695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lastRenderedPageBreak/>
        <w:t>Свободные колебания</w:t>
      </w:r>
      <w:r w:rsidRPr="002F38E5">
        <w:rPr>
          <w:rFonts w:eastAsiaTheme="minorEastAsia" w:cstheme="minorHAnsi"/>
          <w:color w:val="000000" w:themeColor="text1"/>
        </w:rPr>
        <w:t xml:space="preserve"> - </w:t>
      </w:r>
      <w:r w:rsidR="00B17A60" w:rsidRPr="002F38E5">
        <w:rPr>
          <w:rFonts w:eastAsiaTheme="minorEastAsia" w:cstheme="minorHAnsi"/>
          <w:color w:val="000000" w:themeColor="text1"/>
        </w:rPr>
        <w:t>колебания, происходящие под действием внутренних сил (затухающие).</w:t>
      </w:r>
    </w:p>
    <w:p w14:paraId="28C2DBE7" w14:textId="567AEC75" w:rsidR="00792EFB" w:rsidRPr="002F38E5" w:rsidRDefault="00792EFB" w:rsidP="00B4695A">
      <w:pPr>
        <w:rPr>
          <w:rFonts w:eastAsiaTheme="minorEastAsia" w:cstheme="minorHAnsi"/>
          <w:color w:val="000000" w:themeColor="text1"/>
        </w:rPr>
      </w:pPr>
    </w:p>
    <w:p w14:paraId="44CE2B0B" w14:textId="6B4C032A" w:rsidR="00792EFB" w:rsidRPr="002F38E5" w:rsidRDefault="00792EFB" w:rsidP="00B4695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Свободные колебания в </w:t>
      </w:r>
      <w:r w:rsidRPr="002F38E5">
        <w:rPr>
          <w:rFonts w:eastAsiaTheme="minorEastAsia" w:cstheme="minorHAnsi"/>
          <w:color w:val="000000" w:themeColor="text1"/>
          <w:lang w:val="en-US"/>
        </w:rPr>
        <w:t>RLC</w:t>
      </w:r>
      <w:r w:rsidRPr="002F38E5">
        <w:rPr>
          <w:rFonts w:eastAsiaTheme="minorEastAsia" w:cstheme="minorHAnsi"/>
          <w:color w:val="000000" w:themeColor="text1"/>
        </w:rPr>
        <w:t xml:space="preserve"> контуре:</w:t>
      </w:r>
    </w:p>
    <w:p w14:paraId="5E22411E" w14:textId="444F03D6" w:rsidR="00792EFB" w:rsidRPr="002F38E5" w:rsidRDefault="000C4D3D" w:rsidP="00B4695A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=0;</m:t>
          </m:r>
        </m:oMath>
      </m:oMathPara>
    </w:p>
    <w:p w14:paraId="265300A3" w14:textId="09FDF962" w:rsidR="006114A1" w:rsidRPr="002F38E5" w:rsidRDefault="006114A1" w:rsidP="00B4695A">
      <w:pPr>
        <w:rPr>
          <w:rFonts w:eastAsiaTheme="minorEastAsia" w:cstheme="minorHAnsi"/>
          <w:color w:val="000000" w:themeColor="text1"/>
        </w:rPr>
      </w:pPr>
    </w:p>
    <w:p w14:paraId="6F54D4C7" w14:textId="56D8DC5A" w:rsidR="00DF38ED" w:rsidRPr="002F38E5" w:rsidRDefault="000C4D3D" w:rsidP="00B4695A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w:bookmarkStart w:id="185" w:name="OLE_LINK194"/>
              <w:bookmarkStart w:id="186" w:name="OLE_LINK195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w:bookmarkEnd w:id="185"/>
              <w:bookmarkEnd w:id="186"/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q=0-нет потерь</m:t>
          </m:r>
        </m:oMath>
      </m:oMathPara>
    </w:p>
    <w:p w14:paraId="588A4382" w14:textId="77777777" w:rsidR="00DE561F" w:rsidRPr="002F38E5" w:rsidRDefault="00DE561F" w:rsidP="00B4695A">
      <w:pPr>
        <w:rPr>
          <w:rFonts w:eastAsiaTheme="minorEastAsia" w:cstheme="minorHAnsi"/>
          <w:color w:val="000000" w:themeColor="text1"/>
        </w:rPr>
      </w:pPr>
    </w:p>
    <w:p w14:paraId="16A32F49" w14:textId="755C60D9" w:rsidR="0068060D" w:rsidRPr="002F38E5" w:rsidRDefault="000C4D3D" w:rsidP="00B4695A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type m:val="skw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73FC5419" w14:textId="2CFC310E" w:rsidR="00642621" w:rsidRPr="002F38E5" w:rsidRDefault="00642621" w:rsidP="00B4695A">
      <w:pPr>
        <w:rPr>
          <w:rFonts w:eastAsiaTheme="minorEastAsia" w:cstheme="minorHAnsi"/>
          <w:color w:val="000000" w:themeColor="text1"/>
        </w:rPr>
      </w:pPr>
    </w:p>
    <w:p w14:paraId="61F2BBE1" w14:textId="6974B860" w:rsidR="005F733D" w:rsidRPr="002F38E5" w:rsidRDefault="005F733D" w:rsidP="00B4695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Вынужденные колебания - </w:t>
      </w:r>
      <w:r w:rsidR="00FC7139" w:rsidRPr="002F38E5">
        <w:rPr>
          <w:rFonts w:eastAsiaTheme="minorEastAsia" w:cstheme="minorHAnsi"/>
          <w:color w:val="000000" w:themeColor="text1"/>
        </w:rPr>
        <w:t>колебания в цепи под действием внешней периодически изменяющейся электродвижущей силы (не затухающие).</w:t>
      </w:r>
    </w:p>
    <w:p w14:paraId="3DD23409" w14:textId="44230C18" w:rsidR="003D7619" w:rsidRPr="002F38E5" w:rsidRDefault="003D7619" w:rsidP="00B4695A">
      <w:pPr>
        <w:rPr>
          <w:rFonts w:eastAsiaTheme="minorEastAsia" w:cstheme="minorHAnsi"/>
          <w:color w:val="000000" w:themeColor="text1"/>
        </w:rPr>
      </w:pPr>
    </w:p>
    <w:p w14:paraId="0F93D1DC" w14:textId="5D8AD512" w:rsidR="003D7619" w:rsidRPr="002F38E5" w:rsidRDefault="001F7AA7" w:rsidP="001F7AA7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305B891" wp14:editId="3A40D578">
            <wp:extent cx="2579077" cy="1189537"/>
            <wp:effectExtent l="0" t="0" r="0" b="4445"/>
            <wp:docPr id="13252711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77" cy="118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F0D3" w14:textId="1B4FADF7" w:rsidR="001F7AA7" w:rsidRPr="002F38E5" w:rsidRDefault="001F7AA7" w:rsidP="001F7AA7">
      <w:pPr>
        <w:rPr>
          <w:rFonts w:eastAsiaTheme="minorEastAsia" w:cstheme="minorHAnsi"/>
          <w:color w:val="000000" w:themeColor="text1"/>
        </w:rPr>
      </w:pPr>
    </w:p>
    <w:p w14:paraId="5AD19201" w14:textId="48A9E24B" w:rsidR="001F7AA7" w:rsidRPr="002F38E5" w:rsidRDefault="000C4D3D" w:rsidP="001F7AA7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+2*∝*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*I=</m:t>
          </m:r>
          <w:bookmarkStart w:id="187" w:name="OLE_LINK198"/>
          <w:bookmarkStart w:id="188" w:name="OLE_LINK199"/>
          <w:bookmarkStart w:id="189" w:name="OLE_LINK196"/>
          <w:bookmarkStart w:id="190" w:name="OLE_LINK197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w:bookmarkEnd w:id="187"/>
          <w:bookmarkEnd w:id="188"/>
          <m:r>
            <w:rPr>
              <w:rFonts w:ascii="Cambria Math" w:eastAsiaTheme="minorEastAsia" w:hAnsi="Cambria Math" w:cstheme="minorHAnsi"/>
              <w:color w:val="000000" w:themeColor="text1"/>
            </w:rPr>
            <m:t>*cosωt</m:t>
          </m:r>
          <w:bookmarkEnd w:id="189"/>
          <w:bookmarkEnd w:id="190"/>
          <m:r>
            <w:rPr>
              <w:rFonts w:ascii="Cambria Math" w:eastAsiaTheme="minorEastAsia" w:hAnsi="Cambria Math" w:cstheme="minorHAnsi"/>
              <w:color w:val="000000" w:themeColor="text1"/>
            </w:rPr>
            <m:t>+i*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*sinωt=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iωt</m:t>
              </m:r>
            </m:sup>
          </m:sSup>
        </m:oMath>
      </m:oMathPara>
    </w:p>
    <w:p w14:paraId="035A834A" w14:textId="6E55DE84" w:rsidR="00C44EA3" w:rsidRPr="002F38E5" w:rsidRDefault="00C44EA3" w:rsidP="001F7AA7">
      <w:pPr>
        <w:rPr>
          <w:rFonts w:eastAsiaTheme="minorEastAsia" w:cstheme="minorHAnsi"/>
          <w:color w:val="000000" w:themeColor="text1"/>
        </w:rPr>
      </w:pPr>
    </w:p>
    <w:p w14:paraId="6F46532E" w14:textId="05D170D9" w:rsidR="006C4AB9" w:rsidRPr="002F38E5" w:rsidRDefault="006C4AB9" w:rsidP="001F7AA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Вид решения: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I=a</m:t>
        </m:r>
        <m:sSup>
          <m:sSup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p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e</m:t>
            </m:r>
          </m:e>
          <m:sup>
            <m:r>
              <w:rPr>
                <w:rFonts w:ascii="Cambria Math" w:eastAsiaTheme="minorEastAsia" w:hAnsi="Cambria Math" w:cstheme="minorHAnsi"/>
                <w:color w:val="000000" w:themeColor="text1"/>
              </w:rPr>
              <m:t>iωt</m:t>
            </m:r>
          </m:sup>
        </m:sSup>
      </m:oMath>
    </w:p>
    <w:p w14:paraId="4EE2F50C" w14:textId="261DCE91" w:rsidR="006C4AB9" w:rsidRPr="002F38E5" w:rsidRDefault="006C4AB9" w:rsidP="001F7AA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оо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</m:oMath>
      </m:oMathPara>
    </w:p>
    <w:p w14:paraId="608A589B" w14:textId="36761A89" w:rsidR="007E44AB" w:rsidRPr="002F38E5" w:rsidRDefault="007E44AB" w:rsidP="001F7AA7">
      <w:pPr>
        <w:rPr>
          <w:rFonts w:eastAsiaTheme="minorEastAsia" w:cstheme="minorHAnsi"/>
          <w:color w:val="000000" w:themeColor="text1"/>
        </w:rPr>
      </w:pPr>
    </w:p>
    <w:bookmarkStart w:id="191" w:name="OLE_LINK204"/>
    <w:bookmarkStart w:id="192" w:name="OLE_LINK205"/>
    <w:p w14:paraId="6BE4C6A5" w14:textId="554FDB76" w:rsidR="007E44AB" w:rsidRPr="002F38E5" w:rsidRDefault="000C4D3D" w:rsidP="001F7AA7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w:bookmarkStart w:id="193" w:name="OLE_LINK202"/>
          <w:bookmarkStart w:id="194" w:name="OLE_LINK203"/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-t/τ</m:t>
              </m:r>
            </m:sup>
          </m:sSup>
          <w:bookmarkEnd w:id="193"/>
          <w:bookmarkEnd w:id="194"/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w:bookmarkStart w:id="195" w:name="OLE_LINK206"/>
          <w:bookmarkStart w:id="196" w:name="OLE_LINK207"/>
          <w:bookmarkEnd w:id="191"/>
          <w:bookmarkEnd w:id="192"/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τ</m:t>
                      </m:r>
                    </m:den>
                  </m:f>
                </m:sup>
              </m:sSup>
            </m:e>
          </m:d>
          <w:bookmarkEnd w:id="195"/>
          <w:bookmarkEnd w:id="196"/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</m:oMath>
      </m:oMathPara>
    </w:p>
    <w:p w14:paraId="73A32B56" w14:textId="77777777" w:rsidR="00F9530B" w:rsidRPr="002F38E5" w:rsidRDefault="00F9530B" w:rsidP="001F7AA7">
      <w:pPr>
        <w:rPr>
          <w:rFonts w:eastAsiaTheme="minorEastAsia" w:cstheme="minorHAnsi"/>
          <w:color w:val="000000" w:themeColor="text1"/>
          <w:lang w:val="en-US"/>
        </w:rPr>
      </w:pPr>
    </w:p>
    <w:p w14:paraId="0F633F82" w14:textId="72577BD8" w:rsidR="00F9530B" w:rsidRPr="002F38E5" w:rsidRDefault="000C4D3D" w:rsidP="001F7AA7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+(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-t/τ</m:t>
              </m:r>
            </m:sup>
          </m:sSup>
        </m:oMath>
      </m:oMathPara>
    </w:p>
    <w:p w14:paraId="21371039" w14:textId="321BF0BF" w:rsidR="002A38C0" w:rsidRPr="002F38E5" w:rsidRDefault="002A38C0" w:rsidP="001F7AA7">
      <w:pPr>
        <w:rPr>
          <w:rFonts w:eastAsiaTheme="minorEastAsia" w:cstheme="minorHAnsi"/>
          <w:color w:val="000000" w:themeColor="text1"/>
        </w:rPr>
      </w:pPr>
    </w:p>
    <w:p w14:paraId="74EF96DE" w14:textId="016C8ED1" w:rsidR="002A38C0" w:rsidRPr="002F38E5" w:rsidRDefault="000C4D3D" w:rsidP="001F7AA7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τ</m:t>
                      </m:r>
                    </m:den>
                  </m:f>
                </m:sup>
              </m:sSup>
            </m:e>
          </m:d>
        </m:oMath>
      </m:oMathPara>
    </w:p>
    <w:p w14:paraId="125DA41B" w14:textId="77777777" w:rsidR="00D37BA1" w:rsidRDefault="00D37BA1">
      <w:pPr>
        <w:rPr>
          <w:rFonts w:cstheme="minorHAnsi"/>
          <w:b/>
          <w:color w:val="000000"/>
        </w:rPr>
      </w:pPr>
      <w:r>
        <w:rPr>
          <w:rFonts w:cstheme="minorHAnsi"/>
          <w:b/>
          <w:color w:val="000000"/>
        </w:rPr>
        <w:br w:type="page"/>
      </w:r>
    </w:p>
    <w:p w14:paraId="3CAFA66B" w14:textId="423BFCCA" w:rsidR="001E0C9C" w:rsidRPr="002F38E5" w:rsidRDefault="009D3AB7" w:rsidP="001F7AA7">
      <w:pPr>
        <w:rPr>
          <w:rFonts w:eastAsiaTheme="minorEastAsia" w:cstheme="minorHAnsi"/>
          <w:b/>
          <w:color w:val="000000" w:themeColor="text1"/>
        </w:rPr>
      </w:pPr>
      <w:r>
        <w:rPr>
          <w:rFonts w:cstheme="minorHAnsi"/>
          <w:b/>
          <w:color w:val="000000"/>
        </w:rPr>
        <w:lastRenderedPageBreak/>
        <w:t>23</w:t>
      </w:r>
      <w:r w:rsidR="001E0C9C" w:rsidRPr="002F38E5">
        <w:rPr>
          <w:rFonts w:cstheme="minorHAnsi"/>
          <w:b/>
          <w:color w:val="000000"/>
        </w:rPr>
        <w:t>. Классический метод анализа переходных процессов. Свободные и вынужденные колебания. Пример расчета напряжения на выходе дифференцирующей RL-цепи при включении постоянного напряжения.</w:t>
      </w:r>
    </w:p>
    <w:p w14:paraId="68B87522" w14:textId="2CE4249D" w:rsidR="001E0C9C" w:rsidRPr="002F38E5" w:rsidRDefault="001E0C9C" w:rsidP="001F7AA7">
      <w:pPr>
        <w:rPr>
          <w:rFonts w:eastAsiaTheme="minorEastAsia" w:cstheme="minorHAnsi"/>
          <w:color w:val="000000" w:themeColor="text1"/>
        </w:rPr>
      </w:pPr>
    </w:p>
    <w:p w14:paraId="00DDECE8" w14:textId="77777777" w:rsidR="00215F2C" w:rsidRPr="002F38E5" w:rsidRDefault="00215F2C" w:rsidP="00215F2C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Классический метод расчета переходных процессов</w:t>
      </w:r>
      <w:r w:rsidRPr="002F38E5">
        <w:rPr>
          <w:rFonts w:eastAsiaTheme="minorEastAsia" w:cstheme="minorHAnsi"/>
          <w:color w:val="000000" w:themeColor="text1"/>
        </w:rPr>
        <w:t xml:space="preserve"> заключается в непосредственном интегрировании дифференциальных уравнений, описывающих изменения токов и напряжений на участках цепи в переходном процессе.</w:t>
      </w:r>
    </w:p>
    <w:p w14:paraId="5CD62DFC" w14:textId="77777777" w:rsidR="00215F2C" w:rsidRPr="002F38E5" w:rsidRDefault="00215F2C" w:rsidP="00215F2C">
      <w:pPr>
        <w:rPr>
          <w:rFonts w:eastAsiaTheme="minorEastAsia" w:cstheme="minorHAnsi"/>
          <w:color w:val="000000" w:themeColor="text1"/>
        </w:rPr>
      </w:pPr>
    </w:p>
    <w:p w14:paraId="1FAF151C" w14:textId="77777777" w:rsidR="00215F2C" w:rsidRPr="002F38E5" w:rsidRDefault="00215F2C" w:rsidP="00215F2C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 общем случае при использовании классического метода расчета составляются уравнения электромагнитного состояния цепи по законам Ома и Кирхгофа для мгновенных значений напряжений и токов.</w:t>
      </w:r>
    </w:p>
    <w:p w14:paraId="1AC99C14" w14:textId="77777777" w:rsidR="00215F2C" w:rsidRPr="002F38E5" w:rsidRDefault="00215F2C" w:rsidP="00215F2C">
      <w:pPr>
        <w:rPr>
          <w:rFonts w:eastAsiaTheme="minorEastAsia" w:cstheme="minorHAnsi"/>
          <w:bCs/>
          <w:noProof/>
          <w:color w:val="000000"/>
        </w:rPr>
      </w:pPr>
    </w:p>
    <w:p w14:paraId="6C8EF5F4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Свободные колебания</w:t>
      </w:r>
      <w:r w:rsidRPr="002F38E5">
        <w:rPr>
          <w:rFonts w:eastAsiaTheme="minorEastAsia" w:cstheme="minorHAnsi"/>
          <w:color w:val="000000" w:themeColor="text1"/>
        </w:rPr>
        <w:t xml:space="preserve"> - колебания, происходящие под действием внутренних сил (затухающие).</w:t>
      </w:r>
    </w:p>
    <w:p w14:paraId="437E899A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6871AB70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Свободные колебания в </w:t>
      </w:r>
      <w:r w:rsidRPr="002F38E5">
        <w:rPr>
          <w:rFonts w:eastAsiaTheme="minorEastAsia" w:cstheme="minorHAnsi"/>
          <w:color w:val="000000" w:themeColor="text1"/>
          <w:lang w:val="en-US"/>
        </w:rPr>
        <w:t>RLC</w:t>
      </w:r>
      <w:r w:rsidRPr="002F38E5">
        <w:rPr>
          <w:rFonts w:eastAsiaTheme="minorEastAsia" w:cstheme="minorHAnsi"/>
          <w:color w:val="000000" w:themeColor="text1"/>
        </w:rPr>
        <w:t xml:space="preserve"> контуре:</w:t>
      </w:r>
    </w:p>
    <w:p w14:paraId="6BCAE75D" w14:textId="77777777" w:rsidR="00755A2D" w:rsidRPr="002F38E5" w:rsidRDefault="000C4D3D" w:rsidP="00755A2D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=0;</m:t>
          </m:r>
        </m:oMath>
      </m:oMathPara>
    </w:p>
    <w:p w14:paraId="621AC867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38870DBB" w14:textId="77777777" w:rsidR="00755A2D" w:rsidRPr="002F38E5" w:rsidRDefault="000C4D3D" w:rsidP="00755A2D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q=0-нет потерь</m:t>
          </m:r>
        </m:oMath>
      </m:oMathPara>
    </w:p>
    <w:p w14:paraId="30269182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52A8E225" w14:textId="77777777" w:rsidR="00755A2D" w:rsidRPr="002F38E5" w:rsidRDefault="000C4D3D" w:rsidP="00755A2D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type m:val="skw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33F88EF1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619083CC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Вынужденные колебания - </w:t>
      </w:r>
      <w:r w:rsidRPr="002F38E5">
        <w:rPr>
          <w:rFonts w:eastAsiaTheme="minorEastAsia" w:cstheme="minorHAnsi"/>
          <w:color w:val="000000" w:themeColor="text1"/>
        </w:rPr>
        <w:t>колебания в цепи под действием внешней периодически изменяющейся электродвижущей силы (не затухающие).</w:t>
      </w:r>
    </w:p>
    <w:p w14:paraId="475D7878" w14:textId="3378A1C1" w:rsidR="001E0C9C" w:rsidRPr="002F38E5" w:rsidRDefault="001E0C9C" w:rsidP="001F7AA7">
      <w:pPr>
        <w:rPr>
          <w:rFonts w:eastAsiaTheme="minorEastAsia" w:cstheme="minorHAnsi"/>
          <w:color w:val="000000" w:themeColor="text1"/>
        </w:rPr>
      </w:pPr>
    </w:p>
    <w:p w14:paraId="35E243ED" w14:textId="7102AAB8" w:rsidR="00215F2C" w:rsidRPr="002F38E5" w:rsidRDefault="5A9DB499" w:rsidP="001F7AA7">
      <w:pPr>
        <w:rPr>
          <w:rFonts w:eastAsiaTheme="minorEastAsia"/>
          <w:color w:val="000000" w:themeColor="text1"/>
        </w:rPr>
      </w:pPr>
      <w:commentRangeStart w:id="197"/>
      <w:r w:rsidRPr="5A9DB499">
        <w:rPr>
          <w:rFonts w:eastAsiaTheme="minorEastAsia"/>
          <w:color w:val="000000" w:themeColor="text1"/>
        </w:rPr>
        <w:t>Пример:</w:t>
      </w:r>
      <w:r w:rsidRPr="771B65F3">
        <w:rPr>
          <w:rFonts w:eastAsiaTheme="minorEastAsia"/>
          <w:color w:val="FF0000"/>
        </w:rPr>
        <w:t>(нужно для выходного напряжения, а тут ток)</w:t>
      </w:r>
      <w:commentRangeEnd w:id="197"/>
      <w:r w:rsidR="00947252">
        <w:rPr>
          <w:rStyle w:val="a9"/>
        </w:rPr>
        <w:commentReference w:id="197"/>
      </w:r>
    </w:p>
    <w:p w14:paraId="6956400D" w14:textId="3E90B0F2" w:rsidR="001E0C9C" w:rsidRPr="002F38E5" w:rsidRDefault="00C92FFD" w:rsidP="00C92FFD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161EF8" wp14:editId="0686CE6D">
            <wp:extent cx="2809875" cy="2101387"/>
            <wp:effectExtent l="0" t="0" r="0" b="0"/>
            <wp:docPr id="1247204335" name="Рисунок 44" descr="https://sun9-13.userapi.com/c204824/v204824298/2d06e/pJBfqWXxii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1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176B" w14:textId="094C461B" w:rsidR="00724E97" w:rsidRPr="002F38E5" w:rsidRDefault="00724E97" w:rsidP="00724E97">
      <w:pPr>
        <w:rPr>
          <w:rFonts w:eastAsiaTheme="minorEastAsia" w:cstheme="minorHAnsi"/>
          <w:color w:val="000000" w:themeColor="text1"/>
        </w:rPr>
      </w:pPr>
    </w:p>
    <w:p w14:paraId="4E2A324E" w14:textId="1BFF8C46" w:rsidR="00724E97" w:rsidRPr="002F38E5" w:rsidRDefault="00844AB3" w:rsidP="00724E97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L*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+R*I=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*σ(t)</m:t>
          </m:r>
        </m:oMath>
      </m:oMathPara>
    </w:p>
    <w:p w14:paraId="35B50A6F" w14:textId="63F4A805" w:rsidR="00844AB3" w:rsidRPr="002F38E5" w:rsidRDefault="00844AB3" w:rsidP="00724E97">
      <w:pPr>
        <w:rPr>
          <w:rFonts w:eastAsiaTheme="minorEastAsia" w:cstheme="minorHAnsi"/>
          <w:color w:val="000000" w:themeColor="text1"/>
        </w:rPr>
      </w:pPr>
    </w:p>
    <w:p w14:paraId="3BDEC58C" w14:textId="77D26662" w:rsidR="002C4798" w:rsidRPr="002F38E5" w:rsidRDefault="002C4798" w:rsidP="00724E97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;I=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</m:oMath>
      </m:oMathPara>
    </w:p>
    <w:p w14:paraId="5DAEB0B1" w14:textId="77777777" w:rsidR="00DC2D9F" w:rsidRPr="002F38E5" w:rsidRDefault="00DC2D9F" w:rsidP="00724E97">
      <w:pPr>
        <w:rPr>
          <w:rFonts w:eastAsiaTheme="minorEastAsia" w:cstheme="minorHAnsi"/>
          <w:i/>
          <w:color w:val="000000" w:themeColor="text1"/>
        </w:rPr>
      </w:pPr>
    </w:p>
    <w:p w14:paraId="6C10C9FE" w14:textId="62C011DE" w:rsidR="002C4798" w:rsidRPr="002F38E5" w:rsidRDefault="000C4D3D" w:rsidP="00724E9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чн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oo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; τ=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</m:oMath>
      </m:oMathPara>
    </w:p>
    <w:p w14:paraId="7D7A602A" w14:textId="3DA13817" w:rsidR="001E5105" w:rsidRPr="002F38E5" w:rsidRDefault="001E5105" w:rsidP="00724E97">
      <w:pPr>
        <w:rPr>
          <w:rFonts w:eastAsiaTheme="minorEastAsia" w:cstheme="minorHAnsi"/>
          <w:color w:val="000000" w:themeColor="text1"/>
        </w:rPr>
      </w:pPr>
    </w:p>
    <w:p w14:paraId="6CF19655" w14:textId="033F75E1" w:rsidR="007F5327" w:rsidRPr="002F38E5" w:rsidRDefault="000C4D3D" w:rsidP="00724E9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OH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</m:oMath>
      </m:oMathPara>
    </w:p>
    <w:p w14:paraId="3499F49B" w14:textId="57E45FAE" w:rsidR="003F3DF5" w:rsidRPr="002F38E5" w:rsidRDefault="003F3DF5" w:rsidP="00724E97">
      <w:pPr>
        <w:rPr>
          <w:rFonts w:eastAsiaTheme="minorEastAsia" w:cstheme="minorHAnsi"/>
          <w:color w:val="000000" w:themeColor="text1"/>
        </w:rPr>
      </w:pPr>
    </w:p>
    <w:p w14:paraId="6F377E5C" w14:textId="1A1E2863" w:rsidR="003F3DF5" w:rsidRPr="002F38E5" w:rsidRDefault="000C4D3D" w:rsidP="00724E9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OH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→</m:t>
          </m:r>
        </m:oMath>
      </m:oMathPara>
    </w:p>
    <w:p w14:paraId="120011F8" w14:textId="27BE0CD2" w:rsidR="00E63D83" w:rsidRPr="002F38E5" w:rsidRDefault="00E63D83" w:rsidP="00724E97">
      <w:pPr>
        <w:rPr>
          <w:rFonts w:eastAsiaTheme="minorEastAsia" w:cstheme="minorHAnsi"/>
          <w:color w:val="000000" w:themeColor="text1"/>
        </w:rPr>
      </w:pPr>
    </w:p>
    <w:p w14:paraId="40FE90D5" w14:textId="6835FBB8" w:rsidR="00E63D83" w:rsidRPr="002F38E5" w:rsidRDefault="00E63D83" w:rsidP="00724E9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→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OH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*(1-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7A06A053" w14:textId="6B41923A" w:rsidR="00E63D83" w:rsidRPr="002F38E5" w:rsidRDefault="00E63D83" w:rsidP="00724E97">
      <w:pPr>
        <w:rPr>
          <w:rFonts w:eastAsiaTheme="minorEastAsia" w:cstheme="minorHAnsi"/>
          <w:color w:val="000000" w:themeColor="text1"/>
        </w:rPr>
      </w:pPr>
    </w:p>
    <w:p w14:paraId="4D93A17F" w14:textId="60995596" w:rsidR="00E63D83" w:rsidRPr="002F38E5" w:rsidRDefault="000C4D3D" w:rsidP="00724E9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=0;I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*(1-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036A8E06" w14:textId="77777777" w:rsidR="00C92FFD" w:rsidRPr="002F38E5" w:rsidRDefault="00C92FFD" w:rsidP="001F7AA7">
      <w:pPr>
        <w:rPr>
          <w:rFonts w:eastAsiaTheme="minorEastAsia" w:cstheme="minorHAnsi"/>
          <w:color w:val="000000" w:themeColor="text1"/>
        </w:rPr>
      </w:pPr>
    </w:p>
    <w:p w14:paraId="613F561C" w14:textId="68DC8A79" w:rsidR="00347B59" w:rsidRPr="002F38E5" w:rsidRDefault="009D3AB7" w:rsidP="001F7AA7">
      <w:pPr>
        <w:rPr>
          <w:rFonts w:eastAsiaTheme="minorEastAsia" w:cstheme="minorHAnsi"/>
          <w:b/>
          <w:bCs/>
          <w:noProof/>
          <w:color w:val="000000"/>
        </w:rPr>
      </w:pPr>
      <w:r>
        <w:rPr>
          <w:rFonts w:eastAsiaTheme="minorEastAsia" w:cstheme="minorHAnsi"/>
          <w:b/>
          <w:bCs/>
          <w:noProof/>
          <w:color w:val="000000"/>
        </w:rPr>
        <w:t>24</w:t>
      </w:r>
      <w:r w:rsidR="00347B59" w:rsidRPr="002F38E5">
        <w:rPr>
          <w:rFonts w:eastAsiaTheme="minorEastAsia" w:cstheme="minorHAnsi"/>
          <w:b/>
          <w:bCs/>
          <w:noProof/>
          <w:color w:val="000000"/>
        </w:rPr>
        <w:t>. Классический метод анализа переходных процессов. Свободные и вынужденные колебания. Пример расчета напряжения на выходе дифференцирующей RC-цепи при включении постоянного напряжения.</w:t>
      </w:r>
    </w:p>
    <w:p w14:paraId="6D514A9F" w14:textId="62A89D76" w:rsidR="00B74508" w:rsidRPr="002F38E5" w:rsidRDefault="00B74508" w:rsidP="001F7AA7">
      <w:pPr>
        <w:rPr>
          <w:rFonts w:eastAsiaTheme="minorEastAsia" w:cstheme="minorHAnsi"/>
          <w:b/>
          <w:bCs/>
          <w:noProof/>
          <w:color w:val="000000"/>
        </w:rPr>
      </w:pPr>
    </w:p>
    <w:p w14:paraId="14FA8490" w14:textId="77777777" w:rsidR="00B74508" w:rsidRPr="002F38E5" w:rsidRDefault="00B74508" w:rsidP="00B745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Классический метод расчета переходных процессов</w:t>
      </w:r>
      <w:r w:rsidRPr="002F38E5">
        <w:rPr>
          <w:rFonts w:eastAsiaTheme="minorEastAsia" w:cstheme="minorHAnsi"/>
          <w:color w:val="000000" w:themeColor="text1"/>
        </w:rPr>
        <w:t xml:space="preserve"> заключается в непосредственном интегрировании дифференциальных уравнений, описывающих изменения токов и напряжений на участках цепи в переходном процессе.</w:t>
      </w:r>
    </w:p>
    <w:p w14:paraId="69BC4F44" w14:textId="77777777" w:rsidR="00B74508" w:rsidRPr="002F38E5" w:rsidRDefault="00B74508" w:rsidP="00B74508">
      <w:pPr>
        <w:rPr>
          <w:rFonts w:eastAsiaTheme="minorEastAsia" w:cstheme="minorHAnsi"/>
          <w:color w:val="000000" w:themeColor="text1"/>
        </w:rPr>
      </w:pPr>
    </w:p>
    <w:p w14:paraId="7839E46D" w14:textId="77777777" w:rsidR="00B74508" w:rsidRPr="002F38E5" w:rsidRDefault="00B74508" w:rsidP="00B745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 общем случае при использовании классического метода расчета составляются уравнения электромагнитного состояния цепи по законам Ома и Кирхгофа для мгновенных значений напряжений и токов.</w:t>
      </w:r>
    </w:p>
    <w:p w14:paraId="79ADA0B0" w14:textId="1E60E25B" w:rsidR="00B74508" w:rsidRPr="002F38E5" w:rsidRDefault="00B74508" w:rsidP="001F7AA7">
      <w:pPr>
        <w:rPr>
          <w:rFonts w:eastAsiaTheme="minorEastAsia" w:cstheme="minorHAnsi"/>
          <w:bCs/>
          <w:noProof/>
          <w:color w:val="000000"/>
        </w:rPr>
      </w:pPr>
    </w:p>
    <w:p w14:paraId="3E07DA0F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Свободные колебания</w:t>
      </w:r>
      <w:r w:rsidRPr="002F38E5">
        <w:rPr>
          <w:rFonts w:eastAsiaTheme="minorEastAsia" w:cstheme="minorHAnsi"/>
          <w:color w:val="000000" w:themeColor="text1"/>
        </w:rPr>
        <w:t xml:space="preserve"> - колебания, происходящие под действием внутренних сил (затухающие).</w:t>
      </w:r>
    </w:p>
    <w:p w14:paraId="4E454F69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54044071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Свободные колебания в </w:t>
      </w:r>
      <w:r w:rsidRPr="002F38E5">
        <w:rPr>
          <w:rFonts w:eastAsiaTheme="minorEastAsia" w:cstheme="minorHAnsi"/>
          <w:color w:val="000000" w:themeColor="text1"/>
          <w:lang w:val="en-US"/>
        </w:rPr>
        <w:t>RLC</w:t>
      </w:r>
      <w:r w:rsidRPr="002F38E5">
        <w:rPr>
          <w:rFonts w:eastAsiaTheme="minorEastAsia" w:cstheme="minorHAnsi"/>
          <w:color w:val="000000" w:themeColor="text1"/>
        </w:rPr>
        <w:t xml:space="preserve"> контуре:</w:t>
      </w:r>
    </w:p>
    <w:p w14:paraId="42290BF6" w14:textId="77777777" w:rsidR="00755A2D" w:rsidRPr="002F38E5" w:rsidRDefault="000C4D3D" w:rsidP="00755A2D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acc>
            <m:accPr>
              <m:chr m:val="̇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=0;</m:t>
          </m:r>
        </m:oMath>
      </m:oMathPara>
    </w:p>
    <w:p w14:paraId="3BBCBF33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52FFD168" w14:textId="77777777" w:rsidR="00755A2D" w:rsidRPr="002F38E5" w:rsidRDefault="000C4D3D" w:rsidP="00755A2D">
      <w:pPr>
        <w:rPr>
          <w:rFonts w:eastAsiaTheme="minorEastAsia" w:cstheme="minorHAnsi"/>
          <w:i/>
          <w:color w:val="000000" w:themeColor="text1"/>
        </w:rPr>
      </w:pPr>
      <m:oMathPara>
        <m:oMath>
          <m:acc>
            <m:accPr>
              <m:chr m:val="̈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acc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q</m:t>
              </m:r>
            </m:e>
          </m:acc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q=0-нет потерь</m:t>
          </m:r>
        </m:oMath>
      </m:oMathPara>
    </w:p>
    <w:p w14:paraId="3B11605E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24AACAF8" w14:textId="77777777" w:rsidR="00755A2D" w:rsidRPr="002F38E5" w:rsidRDefault="000C4D3D" w:rsidP="00755A2D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type m:val="skw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4739573F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</w:p>
    <w:p w14:paraId="7DD4ECD7" w14:textId="77777777" w:rsidR="00755A2D" w:rsidRPr="002F38E5" w:rsidRDefault="00755A2D" w:rsidP="00755A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Вынужденные колебания - </w:t>
      </w:r>
      <w:r w:rsidRPr="002F38E5">
        <w:rPr>
          <w:rFonts w:eastAsiaTheme="minorEastAsia" w:cstheme="minorHAnsi"/>
          <w:color w:val="000000" w:themeColor="text1"/>
        </w:rPr>
        <w:t>колебания в цепи под действием внешней периодически изменяющейся электродвижущей силы (не затухающие).</w:t>
      </w:r>
    </w:p>
    <w:p w14:paraId="1BCC85CD" w14:textId="66551382" w:rsidR="00D451C1" w:rsidRPr="002F38E5" w:rsidRDefault="00D451C1" w:rsidP="001F7AA7">
      <w:pPr>
        <w:rPr>
          <w:rFonts w:eastAsiaTheme="minorEastAsia" w:cstheme="minorHAnsi"/>
          <w:bCs/>
          <w:noProof/>
          <w:color w:val="000000"/>
        </w:rPr>
      </w:pPr>
    </w:p>
    <w:p w14:paraId="68DA5D68" w14:textId="4D13C5CB" w:rsidR="00215F2C" w:rsidRPr="002F38E5" w:rsidRDefault="5B7FC85E" w:rsidP="001F7AA7">
      <w:pPr>
        <w:rPr>
          <w:rFonts w:eastAsiaTheme="minorEastAsia"/>
          <w:color w:val="000000" w:themeColor="text1"/>
        </w:rPr>
      </w:pPr>
      <w:r w:rsidRPr="5B7FC85E">
        <w:rPr>
          <w:rFonts w:eastAsiaTheme="minorEastAsia"/>
          <w:noProof/>
          <w:color w:val="000000" w:themeColor="text1"/>
        </w:rPr>
        <w:t>Пример:</w:t>
      </w:r>
      <w:r w:rsidR="005858B9" w:rsidRPr="002F38E5">
        <w:rPr>
          <w:rFonts w:eastAsiaTheme="minorEastAsia"/>
          <w:color w:val="000000" w:themeColor="text1"/>
        </w:rPr>
        <w:t xml:space="preserve"> </w:t>
      </w:r>
    </w:p>
    <w:p w14:paraId="0A78BD43" w14:textId="03FB4498" w:rsidR="008F23C7" w:rsidRPr="002F38E5" w:rsidRDefault="006C38A4" w:rsidP="006C38A4">
      <w:pPr>
        <w:jc w:val="center"/>
        <w:rPr>
          <w:rFonts w:eastAsiaTheme="minorEastAsia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9833703" wp14:editId="2F5CE873">
            <wp:extent cx="3762375" cy="2246743"/>
            <wp:effectExtent l="0" t="0" r="0" b="1270"/>
            <wp:docPr id="1466154702" name="Рисунок 51" descr="https://sun9-4.userapi.com/c857624/v857624487/144711/4TSWyC-uJ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4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42C2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емк.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→I=C*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емк.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</m:oMath>
      </m:oMathPara>
    </w:p>
    <w:p w14:paraId="21C1CEF1" w14:textId="77777777" w:rsidR="007B1B39" w:rsidRPr="002F38E5" w:rsidRDefault="007B1B39" w:rsidP="007B1B3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R*I+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=e(t)</m:t>
          </m:r>
        </m:oMath>
      </m:oMathPara>
    </w:p>
    <w:p w14:paraId="232CAB73" w14:textId="77777777" w:rsidR="007B1B39" w:rsidRPr="002F38E5" w:rsidRDefault="007B1B39" w:rsidP="007B1B3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R*C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=e(t)</m:t>
          </m:r>
        </m:oMath>
      </m:oMathPara>
    </w:p>
    <w:p w14:paraId="03BA2197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 τ=R*C</m:t>
          </m:r>
        </m:oMath>
      </m:oMathPara>
    </w:p>
    <w:p w14:paraId="16A743EC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den>
          </m:f>
        </m:oMath>
      </m:oMathPara>
    </w:p>
    <w:p w14:paraId="29E572B4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он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оо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чн</m:t>
              </m:r>
            </m:sub>
          </m:sSub>
        </m:oMath>
      </m:oMathPara>
    </w:p>
    <w:p w14:paraId="626E1F2E" w14:textId="77777777" w:rsidR="007B1B39" w:rsidRPr="002F38E5" w:rsidRDefault="000C4D3D" w:rsidP="007B1B39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с оо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sup>
          </m:sSup>
        </m:oMath>
      </m:oMathPara>
    </w:p>
    <w:p w14:paraId="35AF25F7" w14:textId="77777777" w:rsidR="007B1B39" w:rsidRPr="008373F6" w:rsidRDefault="000C4D3D" w:rsidP="007B1B39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чн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</w:p>
    <w:p w14:paraId="1B50510B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 xml:space="preserve">c 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</w:p>
    <w:p w14:paraId="7341E471" w14:textId="77777777" w:rsidR="007B1B39" w:rsidRPr="002F38E5" w:rsidRDefault="000C4D3D" w:rsidP="007B1B39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 xml:space="preserve">c 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*(1-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)</m:t>
          </m:r>
        </m:oMath>
      </m:oMathPara>
    </w:p>
    <w:p w14:paraId="41E5ADE6" w14:textId="77777777" w:rsidR="007B1B39" w:rsidRPr="00786F54" w:rsidRDefault="007B1B39" w:rsidP="007B1B39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I=C⋅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Cон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⋅C</m:t>
          </m:r>
        </m:oMath>
      </m:oMathPara>
    </w:p>
    <w:p w14:paraId="7A679362" w14:textId="7BE39AC2" w:rsidR="00D451C1" w:rsidRPr="002F38E5" w:rsidRDefault="000C4D3D" w:rsidP="001F7AA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=R⋅I=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v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⋅C=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ⅇ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-t∕τ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ⅇ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type m:val="skw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</m:oMath>
      </m:oMathPara>
    </w:p>
    <w:p w14:paraId="3FD4A009" w14:textId="77777777" w:rsidR="00347B59" w:rsidRPr="002F38E5" w:rsidRDefault="00347B59" w:rsidP="001F7AA7">
      <w:pPr>
        <w:rPr>
          <w:rFonts w:eastAsiaTheme="minorEastAsia" w:cstheme="minorHAnsi"/>
          <w:color w:val="000000" w:themeColor="text1"/>
        </w:rPr>
      </w:pPr>
    </w:p>
    <w:p w14:paraId="1F954EE2" w14:textId="1EFED896" w:rsidR="00D22571" w:rsidRPr="002F38E5" w:rsidRDefault="009D3AB7" w:rsidP="00D22571">
      <w:pPr>
        <w:rPr>
          <w:rFonts w:cstheme="minorHAnsi"/>
          <w:b/>
          <w:bCs/>
          <w:color w:val="FF0000"/>
        </w:rPr>
      </w:pPr>
      <w:r>
        <w:rPr>
          <w:rFonts w:cstheme="minorHAnsi"/>
          <w:b/>
          <w:bCs/>
          <w:color w:val="000000" w:themeColor="text1"/>
        </w:rPr>
        <w:t>25</w:t>
      </w:r>
      <w:r w:rsidR="00D22571" w:rsidRPr="002F38E5">
        <w:rPr>
          <w:rFonts w:cstheme="minorHAnsi"/>
          <w:b/>
          <w:bCs/>
          <w:color w:val="000000" w:themeColor="text1"/>
        </w:rPr>
        <w:t xml:space="preserve">. Классический метод анализа переходных процессов. Законы коммутации с обоснованием. Дифференциальное уравнение цепи. </w:t>
      </w:r>
      <w:r w:rsidR="00D22571" w:rsidRPr="002F38E5">
        <w:rPr>
          <w:rFonts w:cstheme="minorHAnsi"/>
          <w:b/>
          <w:bCs/>
          <w:color w:val="FF0000"/>
        </w:rPr>
        <w:t>Выбор тока или напряжения в качестве дифференцируемой функции.</w:t>
      </w:r>
      <w:r w:rsidR="00D22571" w:rsidRPr="002F38E5">
        <w:rPr>
          <w:rFonts w:cstheme="minorHAnsi"/>
          <w:b/>
          <w:bCs/>
          <w:color w:val="000000" w:themeColor="text1"/>
        </w:rPr>
        <w:t xml:space="preserve"> Уравнение свободных колебаний, характеристическое уравнение. Нахождение уравнения вынужденных колебаний. </w:t>
      </w:r>
      <w:r w:rsidR="00D22571" w:rsidRPr="005C6A1C">
        <w:rPr>
          <w:rFonts w:cstheme="minorHAnsi"/>
          <w:b/>
          <w:bCs/>
          <w:color w:val="FF0000"/>
          <w:rPrChange w:id="198" w:author="Михаил Гейне" w:date="2020-01-09T19:57:00Z">
            <w:rPr>
              <w:rFonts w:cstheme="minorHAnsi"/>
              <w:b/>
              <w:bCs/>
              <w:color w:val="000000" w:themeColor="text1"/>
            </w:rPr>
          </w:rPrChange>
        </w:rPr>
        <w:t xml:space="preserve">Методы задания и количество начальных условий. </w:t>
      </w:r>
      <w:r w:rsidR="00D22571" w:rsidRPr="002F38E5">
        <w:rPr>
          <w:rFonts w:cstheme="minorHAnsi"/>
          <w:b/>
          <w:bCs/>
          <w:color w:val="000000" w:themeColor="text1"/>
        </w:rPr>
        <w:t>Привести примеры.</w:t>
      </w:r>
    </w:p>
    <w:p w14:paraId="028BD4DE" w14:textId="3DFFFC1C" w:rsidR="00CD14F1" w:rsidRPr="002F38E5" w:rsidRDefault="00CD14F1" w:rsidP="001F7AA7">
      <w:pPr>
        <w:rPr>
          <w:rFonts w:eastAsiaTheme="minorEastAsia" w:cstheme="minorHAnsi"/>
          <w:color w:val="000000" w:themeColor="text1"/>
        </w:rPr>
      </w:pPr>
    </w:p>
    <w:p w14:paraId="6850DF2C" w14:textId="77777777" w:rsidR="00657850" w:rsidRPr="002F38E5" w:rsidRDefault="00657850" w:rsidP="0065785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Классический метод расчета переходных процессов: заключается в интегрировании дифференциальных уравнений, связывающих токи и напряжения цепи. В результате интегрирования получаются постоянные, которые определяются из начальных условий, вытекающих из законов коммутации.</w:t>
      </w:r>
    </w:p>
    <w:p w14:paraId="20778701" w14:textId="37AE0420" w:rsidR="00D22571" w:rsidRPr="002F38E5" w:rsidRDefault="00D22571" w:rsidP="001F7AA7">
      <w:pPr>
        <w:rPr>
          <w:rFonts w:eastAsiaTheme="minorEastAsia" w:cstheme="minorHAnsi"/>
          <w:color w:val="000000" w:themeColor="text1"/>
        </w:rPr>
      </w:pPr>
    </w:p>
    <w:p w14:paraId="14E136CB" w14:textId="77777777" w:rsidR="0078248D" w:rsidRPr="002F38E5" w:rsidRDefault="00657850" w:rsidP="0065785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Законы коммутации: </w:t>
      </w:r>
    </w:p>
    <w:p w14:paraId="3836A2F6" w14:textId="542F743C" w:rsidR="00657850" w:rsidRPr="002F38E5" w:rsidRDefault="00657850" w:rsidP="0065785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Первый закон: в начальный момент времени после коммутации (при </w:t>
      </w:r>
      <w:r w:rsidRPr="002F38E5">
        <w:rPr>
          <w:rFonts w:cstheme="minorHAnsi"/>
          <w:color w:val="000000" w:themeColor="text1"/>
          <w:lang w:val="en-US"/>
        </w:rPr>
        <w:t>t</w:t>
      </w:r>
      <w:r w:rsidRPr="002F38E5">
        <w:rPr>
          <w:rFonts w:cstheme="minorHAnsi"/>
          <w:color w:val="000000" w:themeColor="text1"/>
        </w:rPr>
        <w:t xml:space="preserve"> = +0), ток через индуктивность сохраняет такое же значение, как и перед коммутацией (при </w:t>
      </w:r>
      <w:r w:rsidRPr="002F38E5">
        <w:rPr>
          <w:rFonts w:cstheme="minorHAnsi"/>
          <w:color w:val="000000" w:themeColor="text1"/>
          <w:lang w:val="en-US"/>
        </w:rPr>
        <w:t>t</w:t>
      </w:r>
      <w:r w:rsidRPr="002F38E5">
        <w:rPr>
          <w:rFonts w:cstheme="minorHAnsi"/>
          <w:color w:val="000000" w:themeColor="text1"/>
        </w:rPr>
        <w:t xml:space="preserve"> = -0), т.е.: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L</m:t>
            </m:r>
          </m:sub>
        </m:sSub>
      </m:oMath>
      <w:r w:rsidRPr="002F38E5">
        <w:rPr>
          <w:rFonts w:cstheme="minorHAnsi"/>
          <w:color w:val="000000" w:themeColor="text1"/>
        </w:rPr>
        <w:t xml:space="preserve">(+0) = 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i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L</m:t>
            </m:r>
          </m:sub>
        </m:sSub>
      </m:oMath>
      <w:r w:rsidRPr="002F38E5">
        <w:rPr>
          <w:rFonts w:cstheme="minorHAnsi"/>
          <w:color w:val="000000" w:themeColor="text1"/>
        </w:rPr>
        <w:t xml:space="preserve"> (-0); </w:t>
      </w:r>
      <w:commentRangeStart w:id="199"/>
      <w:ins w:id="200" w:author="Михаил Гейне" w:date="2020-01-09T19:41:00Z">
        <w:r w:rsidR="00697101">
          <w:rPr>
            <w:rFonts w:cstheme="minorHAnsi"/>
            <w:color w:val="000000" w:themeColor="text1"/>
          </w:rPr>
          <w:t>обоснование:</w:t>
        </w:r>
        <w:r w:rsidR="00FF3CC0">
          <w:rPr>
            <w:rFonts w:cstheme="minorHAnsi"/>
            <w:color w:val="000000" w:themeColor="text1"/>
          </w:rPr>
          <w:t xml:space="preserve"> энергия не может изменится за несуществующий промежуток времени.</w:t>
        </w:r>
      </w:ins>
      <w:commentRangeEnd w:id="199"/>
      <w:ins w:id="201" w:author="Михаил Гейне" w:date="2020-01-09T20:02:00Z">
        <w:r w:rsidR="00D84682">
          <w:rPr>
            <w:rStyle w:val="a9"/>
          </w:rPr>
          <w:commentReference w:id="199"/>
        </w:r>
      </w:ins>
    </w:p>
    <w:p w14:paraId="23167B54" w14:textId="6B1E062E" w:rsidR="00657850" w:rsidRPr="002F38E5" w:rsidRDefault="00657850" w:rsidP="00657850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Второй закон: в начальный момент времени после коммутации (при </w:t>
      </w:r>
      <w:r w:rsidRPr="002F38E5">
        <w:rPr>
          <w:rFonts w:cstheme="minorHAnsi"/>
          <w:color w:val="000000" w:themeColor="text1"/>
          <w:lang w:val="en-US"/>
        </w:rPr>
        <w:t>t</w:t>
      </w:r>
      <w:r w:rsidRPr="002F38E5">
        <w:rPr>
          <w:rFonts w:cstheme="minorHAnsi"/>
          <w:color w:val="000000" w:themeColor="text1"/>
        </w:rPr>
        <w:t xml:space="preserve"> = +0), напряжение на емкости сохраняет такое же значение, как и перед коммутацией (при </w:t>
      </w:r>
      <w:r w:rsidRPr="002F38E5">
        <w:rPr>
          <w:rFonts w:cstheme="minorHAnsi"/>
          <w:color w:val="000000" w:themeColor="text1"/>
          <w:lang w:val="en-US"/>
        </w:rPr>
        <w:t>t</w:t>
      </w:r>
      <w:r w:rsidRPr="002F38E5">
        <w:rPr>
          <w:rFonts w:cstheme="minorHAnsi"/>
          <w:color w:val="000000" w:themeColor="text1"/>
        </w:rPr>
        <w:t xml:space="preserve"> = -0), т.е.: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u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C</m:t>
            </m:r>
          </m:sub>
        </m:sSub>
      </m:oMath>
      <w:r w:rsidRPr="002F38E5">
        <w:rPr>
          <w:rFonts w:cstheme="minorHAnsi"/>
          <w:color w:val="000000" w:themeColor="text1"/>
        </w:rPr>
        <w:t xml:space="preserve">(+0) = </w:t>
      </w:r>
      <m:oMath>
        <m:sSub>
          <m:sSubPr>
            <m:ctrlPr>
              <w:rPr>
                <w:rFonts w:ascii="Cambria Math" w:hAnsi="Cambria Math" w:cstheme="minorHAnsi"/>
                <w:i/>
                <w:color w:val="000000" w:themeColor="text1"/>
                <w:lang w:val="en-US"/>
              </w:rPr>
            </m:ctrlPr>
          </m:sSubPr>
          <m:e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u</m:t>
            </m:r>
          </m:e>
          <m:sub>
            <m:r>
              <w:rPr>
                <w:rFonts w:ascii="Cambria Math" w:hAnsi="Cambria Math" w:cstheme="minorHAnsi"/>
                <w:color w:val="000000" w:themeColor="text1"/>
                <w:lang w:val="en-US"/>
              </w:rPr>
              <m:t>C</m:t>
            </m:r>
          </m:sub>
        </m:sSub>
      </m:oMath>
      <w:r w:rsidRPr="002F38E5">
        <w:rPr>
          <w:rFonts w:cstheme="minorHAnsi"/>
          <w:color w:val="000000" w:themeColor="text1"/>
        </w:rPr>
        <w:t xml:space="preserve"> (-0);</w:t>
      </w:r>
    </w:p>
    <w:p w14:paraId="46BEA0BA" w14:textId="7E306D63" w:rsidR="00E7024F" w:rsidRPr="002F38E5" w:rsidRDefault="00E7024F" w:rsidP="00E7024F">
      <w:pPr>
        <w:rPr>
          <w:rFonts w:cstheme="minorHAnsi"/>
        </w:rPr>
      </w:pPr>
      <w:r w:rsidRPr="002F38E5">
        <w:rPr>
          <w:rFonts w:cstheme="minorHAnsi"/>
        </w:rPr>
        <w:t>Характер переходного процесса зависит от числа реактивных элементов, от формы токов и напряжений источников, от схемы цепи, от начальных условий и от анализируемой величины (ток или напряжение).</w:t>
      </w:r>
    </w:p>
    <w:p w14:paraId="22E17D68" w14:textId="3F94BDCC" w:rsidR="00E7024F" w:rsidRPr="002F38E5" w:rsidRDefault="00E7024F" w:rsidP="00E7024F">
      <w:pPr>
        <w:rPr>
          <w:rFonts w:cstheme="minorHAnsi"/>
        </w:rPr>
      </w:pPr>
    </w:p>
    <w:p w14:paraId="488DAA73" w14:textId="4FE6C1B0" w:rsidR="000A6413" w:rsidRPr="002F38E5" w:rsidRDefault="000A6413" w:rsidP="000A6413">
      <w:pPr>
        <w:rPr>
          <w:rFonts w:cstheme="minorHAnsi"/>
          <w:color w:val="70AD47" w:themeColor="accent6"/>
          <w:u w:val="single"/>
        </w:rPr>
      </w:pPr>
      <w:r w:rsidRPr="002F38E5">
        <w:rPr>
          <w:rFonts w:cstheme="minorHAnsi"/>
          <w:color w:val="000000" w:themeColor="text1"/>
        </w:rPr>
        <w:t>Дифференциальное уравнение цепи:</w:t>
      </w:r>
    </w:p>
    <w:p w14:paraId="397D07BE" w14:textId="06B2DF84" w:rsidR="002F4A75" w:rsidRPr="002F38E5" w:rsidRDefault="000C4D3D" w:rsidP="000A6413">
      <w:pPr>
        <w:rPr>
          <w:rFonts w:eastAsiaTheme="minorEastAsia" w:cstheme="minorHAnsi"/>
        </w:rPr>
      </w:pPr>
      <m:oMathPara>
        <m:oMath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 xml:space="preserve">+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 xml:space="preserve">=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C*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d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dt</m:t>
                  </m:r>
                </m:den>
              </m:f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 xml:space="preserve">=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>=i</m:t>
              </m:r>
              <m:ctrlPr>
                <w:rPr>
                  <w:rFonts w:ascii="Cambria Math" w:eastAsia="Cambria Math" w:hAnsi="Cambria Math" w:cstheme="minorHAnsi"/>
                  <w:i/>
                </w:rPr>
              </m:ctrlPr>
            </m:e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 w:cstheme="minorHAnsi"/>
                </w:rPr>
                <m:t>=R*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R</m:t>
                  </m:r>
                </m:sub>
              </m:sSub>
            </m:e>
          </m:eqArr>
          <m:r>
            <w:rPr>
              <w:rFonts w:ascii="Cambria Math" w:hAnsi="Cambria Math" w:cstheme="minorHAnsi"/>
              <w:color w:val="000000" w:themeColor="text1"/>
            </w:rPr>
            <m:t>→</m:t>
          </m:r>
          <m:r>
            <m:rPr>
              <m:sty m:val="p"/>
            </m:rPr>
            <w:rPr>
              <w:rFonts w:ascii="Cambria Math" w:eastAsiaTheme="minorEastAsia" w:hAnsi="Cambria Math" w:cstheme="minorHAnsi"/>
              <w:lang w:val="en-US"/>
            </w:rPr>
            <m:t>R*C*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</w:rPr>
                <m:t>dt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 + </m:t>
          </m:r>
          <m:sSub>
            <m:sSubPr>
              <m:ctrlPr>
                <w:rPr>
                  <w:rFonts w:ascii="Cambria Math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 = 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 </m:t>
          </m:r>
        </m:oMath>
      </m:oMathPara>
    </w:p>
    <w:p w14:paraId="7649C3F1" w14:textId="6885C3A0" w:rsidR="00F603B7" w:rsidRPr="002F38E5" w:rsidRDefault="00F603B7" w:rsidP="001F7AA7">
      <w:pPr>
        <w:rPr>
          <w:rFonts w:cstheme="minorHAnsi"/>
          <w:color w:val="000000" w:themeColor="text1"/>
        </w:rPr>
      </w:pPr>
    </w:p>
    <w:p w14:paraId="3905D630" w14:textId="1F2DE8BC" w:rsidR="00BB2F1E" w:rsidRPr="002F38E5" w:rsidRDefault="00BB2F1E" w:rsidP="00BB2F1E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Уравнение свободных колебаний</w:t>
      </w:r>
      <w:r w:rsidRPr="002F38E5">
        <w:rPr>
          <w:rFonts w:eastAsiaTheme="minorEastAsia" w:cstheme="minorHAnsi"/>
          <w:color w:val="000000" w:themeColor="text1"/>
        </w:rPr>
        <w:t>:</w:t>
      </w:r>
    </w:p>
    <w:p w14:paraId="3F463B7B" w14:textId="29028786" w:rsidR="00BB2F1E" w:rsidRPr="002F38E5" w:rsidRDefault="000C4D3D" w:rsidP="00BB2F1E">
      <w:pPr>
        <w:rPr>
          <w:rFonts w:eastAsiaTheme="minorEastAsia" w:cstheme="minorHAnsi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vertAlign w:val="superscript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lang w:val="en-US"/>
                </w:rPr>
                <m:t>x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vertAlign w:val="superscript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+2*β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dx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</w:rPr>
            <m:t>+</m:t>
          </m:r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eastAsiaTheme="minorEastAsia" w:hAnsi="Cambria Math" w:cstheme="minorHAnsi"/>
            </w:rPr>
            <m:t>x=0</m:t>
          </m:r>
          <m:r>
            <m:rPr>
              <m:sty m:val="p"/>
            </m:rPr>
            <w:rPr>
              <w:rFonts w:ascii="Cambria Math" w:eastAsiaTheme="minorEastAsia" w:hAnsi="Cambria Math" w:cstheme="minorHAnsi"/>
            </w:rPr>
            <m:t>,</m:t>
          </m:r>
        </m:oMath>
      </m:oMathPara>
    </w:p>
    <w:p w14:paraId="10C594F7" w14:textId="1F6554E1" w:rsidR="00BB2F1E" w:rsidRPr="002F38E5" w:rsidRDefault="00BB2F1E" w:rsidP="00BB2F1E">
      <w:pPr>
        <w:rPr>
          <w:rFonts w:eastAsiaTheme="minorEastAsia" w:cstheme="minorHAnsi"/>
          <w:color w:val="000000" w:themeColor="text1"/>
        </w:rPr>
      </w:pPr>
      <w:commentRangeStart w:id="202"/>
      <w:r w:rsidRPr="002F38E5">
        <w:rPr>
          <w:rFonts w:eastAsiaTheme="minorEastAsia" w:cstheme="minorHAnsi"/>
        </w:rPr>
        <w:t xml:space="preserve">где </w:t>
      </w:r>
      <m:oMath>
        <m:r>
          <w:rPr>
            <w:rFonts w:ascii="Cambria Math" w:eastAsiaTheme="minorEastAsia" w:hAnsi="Cambria Math" w:cstheme="minorHAnsi"/>
          </w:rPr>
          <m:t xml:space="preserve">2β= 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r</m:t>
            </m:r>
          </m:num>
          <m:den>
            <m:r>
              <w:rPr>
                <w:rFonts w:ascii="Cambria Math" w:eastAsiaTheme="minorEastAsia" w:hAnsi="Cambria Math" w:cstheme="minorHAnsi"/>
              </w:rPr>
              <m:t>m</m:t>
            </m:r>
          </m:den>
        </m:f>
      </m:oMath>
      <w:r w:rsidRPr="002F38E5">
        <w:rPr>
          <w:rFonts w:eastAsiaTheme="minorEastAsia" w:cstheme="minorHAnsi"/>
        </w:rPr>
        <w:t xml:space="preserve">, </w:t>
      </w:r>
      <m:oMath>
        <m:sSubSup>
          <m:sSubSupPr>
            <m:ctrlPr>
              <w:rPr>
                <w:rFonts w:ascii="Cambria Math" w:hAnsi="Cambria Math" w:cstheme="minorHAnsi"/>
                <w:i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  <m:sup>
            <m:r>
              <w:rPr>
                <w:rFonts w:ascii="Cambria Math" w:hAnsi="Cambria Math" w:cstheme="minorHAnsi"/>
              </w:rPr>
              <m:t>2</m:t>
            </m:r>
          </m:sup>
        </m:sSubSup>
      </m:oMath>
      <w:r w:rsidRPr="002F38E5">
        <w:rPr>
          <w:rFonts w:eastAsiaTheme="minorEastAsia" w:cstheme="minorHAnsi"/>
        </w:rPr>
        <w:t xml:space="preserve"> =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k</m:t>
            </m:r>
          </m:num>
          <m:den>
            <m:r>
              <w:rPr>
                <w:rFonts w:ascii="Cambria Math" w:eastAsiaTheme="minorEastAsia" w:hAnsi="Cambria Math" w:cstheme="minorHAnsi"/>
              </w:rPr>
              <m:t>m</m:t>
            </m:r>
          </m:den>
        </m:f>
        <w:commentRangeEnd w:id="202"/>
        <m:r>
          <m:rPr>
            <m:sty m:val="p"/>
          </m:rPr>
          <w:rPr>
            <w:rStyle w:val="a9"/>
          </w:rPr>
          <w:commentReference w:id="202"/>
        </m:r>
      </m:oMath>
    </w:p>
    <w:p w14:paraId="2420AAF7" w14:textId="144B9CF3" w:rsidR="009D082D" w:rsidRPr="002F38E5" w:rsidRDefault="00BB2F1E" w:rsidP="00BB2F1E">
      <w:pPr>
        <w:rPr>
          <w:rFonts w:eastAsiaTheme="minorEastAsia" w:cstheme="minorHAnsi"/>
        </w:rPr>
      </w:pPr>
      <w:r w:rsidRPr="002F38E5">
        <w:rPr>
          <w:rFonts w:eastAsiaTheme="minorEastAsia" w:cstheme="minorHAnsi"/>
        </w:rPr>
        <w:t>Характеристическое уравнение имеет вид:</w:t>
      </w:r>
    </w:p>
    <w:commentRangeStart w:id="203"/>
    <w:commentRangeStart w:id="204"/>
    <w:p w14:paraId="33D0DA3D" w14:textId="68A6611B" w:rsidR="009D082D" w:rsidRPr="002F38E5" w:rsidRDefault="000C4D3D" w:rsidP="6DD182BE">
      <w:pPr>
        <w:jc w:val="center"/>
        <w:rPr>
          <w:rFonts w:eastAsiaTheme="minorEastAsia" w:cstheme="minorHAnsi"/>
        </w:rPr>
      </w:pPr>
      <m:oMath>
        <m:sSup>
          <m:sSupPr>
            <m:ctrlPr>
              <w:rPr>
                <w:rFonts w:ascii="Cambria Math" w:eastAsiaTheme="minorEastAsia" w:hAnsi="Cambria Math" w:cstheme="minorHAnsi"/>
                <w:i/>
              </w:rPr>
            </m:ctrlPr>
          </m:sSupPr>
          <m:e>
            <m:r>
              <w:rPr>
                <w:rFonts w:ascii="Cambria Math" w:eastAsiaTheme="minorEastAsia" w:hAnsi="Cambria Math" w:cstheme="minorHAnsi"/>
              </w:rPr>
              <m:t>λ</m:t>
            </m:r>
          </m:e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p>
        <m:r>
          <w:rPr>
            <w:rFonts w:ascii="Cambria Math" w:eastAsiaTheme="minorEastAsia" w:hAnsi="Cambria Math" w:cstheme="minorHAnsi"/>
          </w:rPr>
          <m:t>+2*β*λ</m:t>
        </m:r>
        <w:commentRangeEnd w:id="203"/>
        <w:commentRangeEnd w:id="204"/>
        <m:r>
          <w:rPr>
            <w:rFonts w:ascii="Cambria Math" w:eastAsiaTheme="minorEastAsia" w:hAnsi="Cambria Math" w:cstheme="minorHAnsi"/>
          </w:rPr>
          <m:t>+</m:t>
        </m:r>
        <m:sSubSup>
          <m:sSubSupPr>
            <m:ctrlPr>
              <w:rPr>
                <w:rFonts w:ascii="Cambria Math" w:eastAsiaTheme="minorEastAsia" w:hAnsi="Cambria Math" w:cstheme="minorHAnsi"/>
                <w:i/>
              </w:rPr>
            </m:ctrlPr>
          </m:sSubSupPr>
          <m:e>
            <m:r>
              <w:rPr>
                <w:rFonts w:ascii="Cambria Math" w:eastAsiaTheme="minorEastAsia" w:hAnsi="Cambria Math" w:cstheme="minorHAnsi"/>
              </w:rPr>
              <m:t>ω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  <m:sup>
            <m:r>
              <w:rPr>
                <w:rFonts w:ascii="Cambria Math" w:eastAsiaTheme="minorEastAsia" w:hAnsi="Cambria Math" w:cstheme="minorHAnsi"/>
              </w:rPr>
              <m:t>2</m:t>
            </m:r>
          </m:sup>
        </m:sSubSup>
        <m:r>
          <w:rPr>
            <w:rFonts w:ascii="Cambria Math" w:eastAsiaTheme="minorEastAsia" w:hAnsi="Cambria Math" w:cstheme="minorHAnsi"/>
          </w:rPr>
          <m:t>=0</m:t>
        </m:r>
      </m:oMath>
      <w:r w:rsidR="008C0655">
        <w:commentReference w:id="203"/>
      </w:r>
      <w:r w:rsidR="00F91843">
        <w:rPr>
          <w:rStyle w:val="a9"/>
        </w:rPr>
        <w:commentReference w:id="204"/>
      </w:r>
    </w:p>
    <w:p w14:paraId="098167CD" w14:textId="15B05E0D" w:rsidR="00BB2F1E" w:rsidRPr="002F38E5" w:rsidRDefault="000E360A" w:rsidP="00BB2F1E">
      <w:pPr>
        <w:rPr>
          <w:rFonts w:eastAsiaTheme="minorEastAsia" w:cstheme="minorHAnsi"/>
        </w:rPr>
      </w:pPr>
      <w:r w:rsidRPr="002F38E5">
        <w:rPr>
          <w:rFonts w:eastAsiaTheme="minorEastAsia" w:cstheme="minorHAnsi"/>
        </w:rPr>
        <w:t>Е</w:t>
      </w:r>
      <w:r w:rsidR="00BB2F1E" w:rsidRPr="002F38E5">
        <w:rPr>
          <w:rFonts w:eastAsiaTheme="minorEastAsia" w:cstheme="minorHAnsi"/>
        </w:rPr>
        <w:t>го решение имеет вид</w:t>
      </w:r>
      <w:r w:rsidRPr="002F38E5">
        <w:rPr>
          <w:rFonts w:eastAsiaTheme="minorEastAsia" w:cstheme="minorHAnsi"/>
        </w:rPr>
        <w:t>:</w:t>
      </w:r>
    </w:p>
    <w:p w14:paraId="2A14E0A8" w14:textId="70758BA7" w:rsidR="000E360A" w:rsidRPr="002F38E5" w:rsidRDefault="000E360A" w:rsidP="00BB2F1E">
      <w:pPr>
        <w:rPr>
          <w:rFonts w:eastAsiaTheme="minorEastAsia" w:cstheme="minorHAnsi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  <w:lang w:val="en-US"/>
            </w:rPr>
            <m:t>s</m:t>
          </m:r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 = </m:t>
          </m:r>
          <m:sSup>
            <m:sSup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</w:rPr>
                <m:t>-β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  <w:lang w:val="en-US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theme="minorHAnsi"/>
            </w:rPr>
            <m:t>[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 w:cstheme="minorHAnsi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theme="minorHAnsi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</w:rPr>
                <m:t>i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 w:cstheme="minorHAnsi"/>
                </w:rPr>
                <m:t>t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theme="minorHAnsi"/>
            </w:rPr>
            <m:t>]</m:t>
          </m:r>
        </m:oMath>
      </m:oMathPara>
    </w:p>
    <w:p w14:paraId="687B8771" w14:textId="7B969582" w:rsidR="00F055EC" w:rsidRPr="002F38E5" w:rsidRDefault="000C4D3D" w:rsidP="00BB2F1E">
      <w:pPr>
        <w:rPr>
          <w:rFonts w:eastAsiaTheme="minorEastAsia" w:cstheme="minorHAnsi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>*sin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φ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 xml:space="preserve">, </m:t>
          </m:r>
          <m:r>
            <w:rPr>
              <w:rFonts w:ascii="Cambria Math" w:eastAsiaTheme="minorEastAsia" w:hAnsi="Cambria Math" w:cstheme="minorHAnsi"/>
            </w:rPr>
            <m:t>а i(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С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</w:rPr>
            <m:t>)</m:t>
          </m:r>
        </m:oMath>
      </m:oMathPara>
    </w:p>
    <w:p w14:paraId="5AF29144" w14:textId="77777777" w:rsidR="008E0272" w:rsidRPr="002F38E5" w:rsidRDefault="008E0272" w:rsidP="00BB2F1E">
      <w:pPr>
        <w:rPr>
          <w:rFonts w:eastAsiaTheme="minorEastAsia" w:cstheme="minorHAnsi"/>
          <w:lang w:val="en-US"/>
        </w:rPr>
      </w:pPr>
    </w:p>
    <w:p w14:paraId="11BE16E7" w14:textId="77777777" w:rsidR="00152E49" w:rsidRPr="002F38E5" w:rsidRDefault="00062418" w:rsidP="00BB2F1E">
      <w:pPr>
        <w:rPr>
          <w:rFonts w:eastAsiaTheme="minorEastAsia" w:cstheme="minorHAnsi"/>
          <w:lang w:val="en-US"/>
        </w:rPr>
      </w:pPr>
      <w:r w:rsidRPr="002F38E5">
        <w:rPr>
          <w:rFonts w:eastAsiaTheme="minorEastAsia" w:cstheme="minorHAnsi"/>
        </w:rPr>
        <w:t>О</w:t>
      </w:r>
      <w:r w:rsidR="00BB2F1E" w:rsidRPr="002F38E5">
        <w:rPr>
          <w:rFonts w:eastAsiaTheme="minorEastAsia" w:cstheme="minorHAnsi"/>
        </w:rPr>
        <w:t>кончательно</w:t>
      </w:r>
      <w:r w:rsidR="00BB2F1E" w:rsidRPr="002F38E5">
        <w:rPr>
          <w:rFonts w:eastAsiaTheme="minorEastAsia" w:cstheme="minorHAnsi"/>
          <w:lang w:val="en-US"/>
        </w:rPr>
        <w:t xml:space="preserve"> </w:t>
      </w:r>
      <w:r w:rsidR="00BB2F1E" w:rsidRPr="002F38E5">
        <w:rPr>
          <w:rFonts w:eastAsiaTheme="minorEastAsia" w:cstheme="minorHAnsi"/>
        </w:rPr>
        <w:t>имеем</w:t>
      </w:r>
      <w:r w:rsidR="00BB2F1E" w:rsidRPr="002F38E5">
        <w:rPr>
          <w:rFonts w:eastAsiaTheme="minorEastAsia" w:cstheme="minorHAnsi"/>
          <w:lang w:val="en-US"/>
        </w:rPr>
        <w:t xml:space="preserve">: </w:t>
      </w:r>
    </w:p>
    <w:p w14:paraId="68E2AD9C" w14:textId="1E7E300F" w:rsidR="00D22571" w:rsidRPr="002F38E5" w:rsidRDefault="00152E49" w:rsidP="001F7AA7">
      <w:pPr>
        <w:rPr>
          <w:rFonts w:eastAsiaTheme="minorEastAsia" w:cstheme="minorHAnsi"/>
          <w:i/>
        </w:rPr>
      </w:pPr>
      <m:oMathPara>
        <m:oMath>
          <m:r>
            <w:rPr>
              <w:rFonts w:ascii="Cambria Math" w:eastAsiaTheme="minorEastAsia" w:hAnsi="Cambria Math" w:cstheme="minorHAnsi"/>
              <w:lang w:val="en-US"/>
            </w:rPr>
            <m:t>s=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</w:rPr>
                <m:t>-β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lang w:val="en-US"/>
            </w:rPr>
            <m:t>*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theme="minorHAnsi"/>
            </w:rPr>
            <m:t xml:space="preserve">или </m:t>
          </m:r>
          <m:r>
            <w:rPr>
              <w:rFonts w:ascii="Cambria Math" w:eastAsiaTheme="minorEastAsia" w:hAnsi="Cambria Math" w:cstheme="minorHAnsi"/>
              <w:lang w:val="en-US"/>
            </w:rPr>
            <m:t>s=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lang w:val="en-US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</w:rPr>
                <m:t>-β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vertAlign w:val="superscript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 w:cstheme="minorHAnsi"/>
              <w:lang w:val="en-US"/>
            </w:rPr>
            <m:t>*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uncPr>
            <m:fName>
              <m:r>
                <w:rPr>
                  <w:rFonts w:ascii="Cambria Math" w:eastAsiaTheme="minorEastAsia" w:hAnsi="Cambria Math" w:cstheme="minorHAnsi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0</m:t>
                      </m:r>
                    </m:sub>
                  </m:sSub>
                </m:e>
              </m:d>
            </m:e>
          </m:func>
          <m:r>
            <w:rPr>
              <w:rFonts w:ascii="Cambria Math" w:eastAsiaTheme="minorEastAsia" w:hAnsi="Cambria Math" w:cstheme="minorHAnsi"/>
            </w:rPr>
            <m:t xml:space="preserve"> </m:t>
          </m:r>
        </m:oMath>
      </m:oMathPara>
    </w:p>
    <w:p w14:paraId="6A067FB2" w14:textId="3965F290" w:rsidR="00E27600" w:rsidRPr="002F38E5" w:rsidRDefault="00E27600" w:rsidP="001F7AA7">
      <w:pPr>
        <w:rPr>
          <w:rFonts w:eastAsiaTheme="minorEastAsia" w:cstheme="minorHAnsi"/>
        </w:rPr>
      </w:pPr>
    </w:p>
    <w:p w14:paraId="17175C93" w14:textId="122B4C12" w:rsidR="00643EBA" w:rsidRPr="002F38E5" w:rsidRDefault="00C722C5" w:rsidP="00C722C5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Общая дифференциальная формула вынужденных колебаний:</w:t>
      </w:r>
    </w:p>
    <w:p w14:paraId="547EC0FA" w14:textId="5A581AD8" w:rsidR="00442A29" w:rsidRPr="002F38E5" w:rsidRDefault="000C4D3D" w:rsidP="001F7AA7">
      <w:pPr>
        <w:rPr>
          <w:rFonts w:eastAsiaTheme="minorEastAsia" w:cstheme="minorHAnsi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vertAlign w:val="superscript"/>
                    </w:rPr>
                    <m:t>d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lang w:val="en-US"/>
                </w:rPr>
                <m:t>S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d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vertAlign w:val="superscript"/>
                    </w:rPr>
                    <m:t>t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</w:rPr>
            <m:t>+2δ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dS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</w:rPr>
            <m:t>+</m:t>
          </m:r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ω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eastAsiaTheme="minorEastAsia" w:hAnsi="Cambria Math" w:cstheme="minorHAnsi"/>
            </w:rPr>
            <m:t>S=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</w:rPr>
                <m:t>X</m:t>
              </m:r>
            </m:e>
            <m:sub>
              <m:r>
                <w:rPr>
                  <w:rFonts w:ascii="Cambria Math" w:eastAsiaTheme="minorEastAsia" w:hAnsi="Cambria Math" w:cstheme="minorHAnsi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</w:rPr>
            <m:t>*</m:t>
          </m:r>
          <m:r>
            <m:rPr>
              <m:sty m:val="p"/>
            </m:rPr>
            <w:rPr>
              <w:rFonts w:ascii="Cambria Math" w:eastAsiaTheme="minorEastAsia" w:hAnsi="Cambria Math" w:cstheme="minorHAnsi"/>
            </w:rPr>
            <m:t>cos⁡</m:t>
          </m:r>
          <m:r>
            <w:rPr>
              <w:rFonts w:ascii="Cambria Math" w:eastAsiaTheme="minorEastAsia" w:hAnsi="Cambria Math" w:cstheme="minorHAnsi"/>
            </w:rPr>
            <m:t>(ωt)</m:t>
          </m:r>
        </m:oMath>
      </m:oMathPara>
    </w:p>
    <w:p w14:paraId="37DF086F" w14:textId="7FD1CD38" w:rsidR="00C722C5" w:rsidRPr="002F38E5" w:rsidRDefault="003B33AF" w:rsidP="001F7AA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Пример:</w:t>
      </w:r>
    </w:p>
    <w:p w14:paraId="2EBACBCA" w14:textId="2974817F" w:rsidR="003B33AF" w:rsidRPr="002F38E5" w:rsidRDefault="008400CA" w:rsidP="003B33AF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37CE588" wp14:editId="6DC2A73F">
            <wp:extent cx="2712203" cy="1619621"/>
            <wp:effectExtent l="0" t="0" r="0" b="0"/>
            <wp:docPr id="258346885" name="Рисунок 98781600" descr="https://sun9-4.userapi.com/c857624/v857624487/144711/4TSWyC-uJu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8781600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203" cy="161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F161" w14:textId="77777777" w:rsidR="00E66B5A" w:rsidRPr="002F38E5" w:rsidRDefault="00E66B5A" w:rsidP="003B33AF">
      <w:pPr>
        <w:jc w:val="center"/>
        <w:rPr>
          <w:rFonts w:eastAsiaTheme="minorEastAsia" w:cstheme="minorHAnsi"/>
          <w:color w:val="000000" w:themeColor="text1"/>
        </w:rPr>
      </w:pPr>
    </w:p>
    <w:p w14:paraId="689AD940" w14:textId="566F403B" w:rsidR="003B33AF" w:rsidRPr="002F38E5" w:rsidRDefault="000C4D3D" w:rsidP="003B33AF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емк.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→I=C*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емк.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</m:oMath>
      </m:oMathPara>
    </w:p>
    <w:p w14:paraId="58E172A9" w14:textId="71F61EA2" w:rsidR="00FD49D5" w:rsidRPr="002F38E5" w:rsidRDefault="00663FC3" w:rsidP="003B33AF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R*I+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=e(t)</m:t>
          </m:r>
        </m:oMath>
      </m:oMathPara>
    </w:p>
    <w:p w14:paraId="0A022950" w14:textId="715D92DB" w:rsidR="00663FC3" w:rsidRPr="002F38E5" w:rsidRDefault="00663FC3" w:rsidP="003B33AF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R*C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=e(t)</m:t>
          </m:r>
        </m:oMath>
      </m:oMathPara>
    </w:p>
    <w:p w14:paraId="6B2E03B6" w14:textId="2D1CC114" w:rsidR="00E66B5A" w:rsidRPr="002F38E5" w:rsidRDefault="000C4D3D" w:rsidP="003B33AF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R*C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 τ=R*C</m:t>
          </m:r>
        </m:oMath>
      </m:oMathPara>
    </w:p>
    <w:p w14:paraId="4327F19C" w14:textId="1846A752" w:rsidR="00056744" w:rsidRPr="002F38E5" w:rsidRDefault="000C4D3D" w:rsidP="003B33AF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e(t)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den>
          </m:f>
        </m:oMath>
      </m:oMathPara>
    </w:p>
    <w:p w14:paraId="698DBCDE" w14:textId="7B8BDB2C" w:rsidR="00975328" w:rsidRPr="002F38E5" w:rsidRDefault="000C4D3D" w:rsidP="003B33AF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он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оо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чн</m:t>
              </m:r>
            </m:sub>
          </m:sSub>
        </m:oMath>
      </m:oMathPara>
    </w:p>
    <w:p w14:paraId="3F643067" w14:textId="5C7FAF49" w:rsidR="00975328" w:rsidRPr="002F38E5" w:rsidRDefault="000C4D3D" w:rsidP="003B33AF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с оо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-t/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sup>
          </m:sSup>
        </m:oMath>
      </m:oMathPara>
    </w:p>
    <w:p w14:paraId="29747D0E" w14:textId="549AE63F" w:rsidR="000F3F54" w:rsidRPr="002F38E5" w:rsidRDefault="000C4D3D" w:rsidP="003B33AF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 чн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</w:p>
    <w:p w14:paraId="557FD487" w14:textId="0CE3A112" w:rsidR="000F3F54" w:rsidRPr="002F38E5" w:rsidRDefault="000C4D3D" w:rsidP="003B33AF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 xml:space="preserve">c 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=A*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</m:oMath>
      </m:oMathPara>
    </w:p>
    <w:p w14:paraId="6D40B8A3" w14:textId="07865499" w:rsidR="00C64920" w:rsidRPr="003032CD" w:rsidRDefault="000C4D3D" w:rsidP="00C64920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 xml:space="preserve">c 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он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*(1-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)</m:t>
          </m:r>
        </m:oMath>
      </m:oMathPara>
    </w:p>
    <w:p w14:paraId="3B9942C4" w14:textId="77777777" w:rsidR="003032CD" w:rsidRPr="00786F54" w:rsidRDefault="003032CD" w:rsidP="003032CD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I=C⋅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Cон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⋅C</m:t>
          </m:r>
        </m:oMath>
      </m:oMathPara>
    </w:p>
    <w:p w14:paraId="01A339F1" w14:textId="77777777" w:rsidR="003032CD" w:rsidRPr="002F38E5" w:rsidRDefault="000C4D3D" w:rsidP="003032CD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=R⋅I=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v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sup>
              </m:sSup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⋅C=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ⅇ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-t∕τ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ⅇ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type m:val="skw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sup>
          </m:sSup>
        </m:oMath>
      </m:oMathPara>
    </w:p>
    <w:p w14:paraId="08302F75" w14:textId="77777777" w:rsidR="003032CD" w:rsidRPr="002F38E5" w:rsidRDefault="003032CD" w:rsidP="00C64920">
      <w:pPr>
        <w:rPr>
          <w:rFonts w:eastAsiaTheme="minorEastAsia" w:cstheme="minorHAnsi"/>
          <w:color w:val="000000" w:themeColor="text1"/>
          <w:lang w:val="en-US"/>
        </w:rPr>
      </w:pPr>
    </w:p>
    <w:p w14:paraId="13A6D468" w14:textId="77D56EF8" w:rsidR="00C64920" w:rsidRPr="002F38E5" w:rsidRDefault="00C64920" w:rsidP="003B33AF">
      <w:pPr>
        <w:rPr>
          <w:rFonts w:eastAsiaTheme="minorEastAsia" w:cstheme="minorHAnsi"/>
          <w:color w:val="000000" w:themeColor="text1"/>
          <w:lang w:val="en-US"/>
        </w:rPr>
      </w:pPr>
    </w:p>
    <w:p w14:paraId="520F05B2" w14:textId="1A48E316" w:rsidR="000F279A" w:rsidRPr="00F94EBF" w:rsidRDefault="009D3AB7" w:rsidP="003B33AF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26</w:t>
      </w:r>
      <w:r w:rsidR="000F279A" w:rsidRPr="002F38E5">
        <w:rPr>
          <w:rFonts w:eastAsiaTheme="minorEastAsia" w:cstheme="minorHAnsi"/>
          <w:b/>
          <w:color w:val="000000" w:themeColor="text1"/>
        </w:rPr>
        <w:t xml:space="preserve">. Понятие об обобщенных функциях. Функция Хэвисайда и дельта-функция: </w:t>
      </w:r>
      <w:r w:rsidR="000F279A" w:rsidRPr="005B58A1">
        <w:rPr>
          <w:rFonts w:eastAsiaTheme="minorEastAsia" w:cstheme="minorHAnsi"/>
          <w:b/>
          <w:color w:val="0070C0"/>
        </w:rPr>
        <w:t>основные свойства,</w:t>
      </w:r>
      <w:r w:rsidR="000F279A" w:rsidRPr="002F38E5">
        <w:rPr>
          <w:rFonts w:eastAsiaTheme="minorEastAsia" w:cstheme="minorHAnsi"/>
          <w:b/>
          <w:color w:val="000000" w:themeColor="text1"/>
        </w:rPr>
        <w:t xml:space="preserve"> связь между ними. Переходная и импульсная характеристики цепи, связь </w:t>
      </w:r>
      <w:r w:rsidR="000F279A" w:rsidRPr="002F38E5">
        <w:rPr>
          <w:rFonts w:eastAsiaTheme="minorEastAsia" w:cstheme="minorHAnsi"/>
          <w:b/>
          <w:color w:val="000000" w:themeColor="text1"/>
        </w:rPr>
        <w:lastRenderedPageBreak/>
        <w:t xml:space="preserve">между ними. </w:t>
      </w:r>
      <w:r w:rsidR="000F279A" w:rsidRPr="005C60E0">
        <w:rPr>
          <w:rFonts w:eastAsiaTheme="minorEastAsia" w:cstheme="minorHAnsi"/>
          <w:b/>
          <w:rPrChange w:id="205" w:author="Михаил Гейне" w:date="2020-01-09T20:07:00Z">
            <w:rPr>
              <w:rFonts w:eastAsiaTheme="minorEastAsia" w:cstheme="minorHAnsi"/>
              <w:b/>
              <w:color w:val="FF0000"/>
            </w:rPr>
          </w:rPrChange>
        </w:rPr>
        <w:t>Использование переходной и импульсной характеристик для анализа цепей.</w:t>
      </w:r>
      <w:r w:rsidR="000F279A" w:rsidRPr="005C60E0">
        <w:rPr>
          <w:rFonts w:eastAsiaTheme="minorEastAsia" w:cstheme="minorHAnsi"/>
          <w:b/>
          <w:rPrChange w:id="206" w:author="Михаил Гейне" w:date="2020-01-09T20:07:00Z">
            <w:rPr>
              <w:rFonts w:eastAsiaTheme="minorEastAsia" w:cstheme="minorHAnsi"/>
              <w:b/>
              <w:color w:val="000000" w:themeColor="text1"/>
            </w:rPr>
          </w:rPrChange>
        </w:rPr>
        <w:t xml:space="preserve"> </w:t>
      </w:r>
      <w:r w:rsidR="000F279A" w:rsidRPr="00F94EBF">
        <w:rPr>
          <w:rFonts w:eastAsiaTheme="minorEastAsia" w:cstheme="minorHAnsi"/>
          <w:b/>
          <w:color w:val="000000" w:themeColor="text1"/>
        </w:rPr>
        <w:t>Привести пример.</w:t>
      </w:r>
    </w:p>
    <w:p w14:paraId="056B40E8" w14:textId="7EA5BE92" w:rsidR="00677266" w:rsidRPr="00F94EBF" w:rsidRDefault="00677266" w:rsidP="003B33AF">
      <w:pPr>
        <w:rPr>
          <w:rFonts w:eastAsiaTheme="minorEastAsia" w:cstheme="minorHAnsi"/>
          <w:color w:val="000000" w:themeColor="text1"/>
        </w:rPr>
      </w:pPr>
    </w:p>
    <w:p w14:paraId="3EA86678" w14:textId="3B3E0612" w:rsidR="00DC7F7D" w:rsidRPr="002F38E5" w:rsidRDefault="00DC7F7D" w:rsidP="003B33A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Единичная функция Х</w:t>
      </w:r>
      <w:r w:rsidR="00FE3A33">
        <w:rPr>
          <w:rFonts w:eastAsiaTheme="minorEastAsia" w:cstheme="minorHAnsi"/>
          <w:color w:val="000000" w:themeColor="text1"/>
        </w:rPr>
        <w:t>э</w:t>
      </w:r>
      <w:r w:rsidRPr="002F38E5">
        <w:rPr>
          <w:rFonts w:eastAsiaTheme="minorEastAsia" w:cstheme="minorHAnsi"/>
          <w:color w:val="000000" w:themeColor="text1"/>
        </w:rPr>
        <w:t xml:space="preserve">висайда </w:t>
      </w:r>
    </w:p>
    <w:p w14:paraId="378CF361" w14:textId="7CDB8F00" w:rsidR="00677266" w:rsidRPr="002F38E5" w:rsidRDefault="00DC7F7D" w:rsidP="003B33A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Функция Х</w:t>
      </w:r>
      <w:r w:rsidR="00EE39AE">
        <w:rPr>
          <w:rFonts w:eastAsiaTheme="minorEastAsia" w:cstheme="minorHAnsi"/>
          <w:color w:val="000000" w:themeColor="text1"/>
        </w:rPr>
        <w:t>э</w:t>
      </w:r>
      <w:r w:rsidRPr="002F38E5">
        <w:rPr>
          <w:rFonts w:eastAsiaTheme="minorEastAsia" w:cstheme="minorHAnsi"/>
          <w:color w:val="000000" w:themeColor="text1"/>
        </w:rPr>
        <w:t>висайда (единичная ступенчатая функция, функция единичного скачка, включенная единица) — кусочно-постоянная функция, равная нулю для отрицательных значений аргумента и единице — для положительных.</w:t>
      </w:r>
    </w:p>
    <w:p w14:paraId="43CD6B62" w14:textId="4C75981E" w:rsidR="000F279A" w:rsidRPr="002F38E5" w:rsidRDefault="000F279A" w:rsidP="003B33AF">
      <w:pPr>
        <w:rPr>
          <w:rFonts w:eastAsiaTheme="minorEastAsia" w:cstheme="minorHAnsi"/>
          <w:color w:val="000000" w:themeColor="text1"/>
        </w:rPr>
      </w:pPr>
    </w:p>
    <w:p w14:paraId="565998E7" w14:textId="265A30F7" w:rsidR="0071689E" w:rsidRPr="002F38E5" w:rsidRDefault="00911632" w:rsidP="003B33AF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H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0,  x&lt;0</m:t>
                  </m:r>
                </m:e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1,  x≥0</m:t>
                  </m:r>
                </m:e>
              </m:eqArr>
            </m:e>
          </m:d>
        </m:oMath>
      </m:oMathPara>
    </w:p>
    <w:p w14:paraId="6D153836" w14:textId="2BF543F8" w:rsidR="00911632" w:rsidRPr="002F38E5" w:rsidRDefault="00975FDA" w:rsidP="003B33A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Функция Х</w:t>
      </w:r>
      <w:r w:rsidR="00EE39AE">
        <w:rPr>
          <w:rFonts w:eastAsiaTheme="minorEastAsia" w:cstheme="minorHAnsi"/>
          <w:color w:val="000000" w:themeColor="text1"/>
        </w:rPr>
        <w:t>э</w:t>
      </w:r>
      <w:r w:rsidRPr="002F38E5">
        <w:rPr>
          <w:rFonts w:eastAsiaTheme="minorEastAsia" w:cstheme="minorHAnsi"/>
          <w:color w:val="000000" w:themeColor="text1"/>
        </w:rPr>
        <w:t>висайда является первообразной функцией для дельта-функции</w:t>
      </w:r>
    </w:p>
    <w:p w14:paraId="177527DF" w14:textId="5D1061EF" w:rsidR="00975FDA" w:rsidRPr="002F38E5" w:rsidRDefault="00975FDA" w:rsidP="003B33AF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H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x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*dt</m:t>
              </m:r>
            </m:e>
          </m:nary>
        </m:oMath>
      </m:oMathPara>
    </w:p>
    <w:p w14:paraId="5889F526" w14:textId="3173F5D4" w:rsidR="007D514E" w:rsidRPr="002F38E5" w:rsidRDefault="00903BAC" w:rsidP="003B33A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</w:t>
      </w:r>
      <w:r w:rsidR="00A14876" w:rsidRPr="002F38E5">
        <w:rPr>
          <w:rFonts w:eastAsiaTheme="minorEastAsia" w:cstheme="minorHAnsi"/>
          <w:color w:val="000000" w:themeColor="text1"/>
        </w:rPr>
        <w:t>ираковская дельт</w:t>
      </w:r>
      <w:r w:rsidRPr="002F38E5">
        <w:rPr>
          <w:rFonts w:eastAsiaTheme="minorEastAsia" w:cstheme="minorHAnsi"/>
          <w:color w:val="000000" w:themeColor="text1"/>
        </w:rPr>
        <w:t>а, единичная импульсная функция</w:t>
      </w:r>
      <w:r w:rsidR="00A14876" w:rsidRPr="002F38E5">
        <w:rPr>
          <w:rFonts w:eastAsiaTheme="minorEastAsia" w:cstheme="minorHAnsi"/>
          <w:color w:val="000000" w:themeColor="text1"/>
        </w:rPr>
        <w:t xml:space="preserve"> позволяет записать пространственную плотность физической величины (масса, заряд, интенсивность источника тепла, сила и т. п.), сосредоточенной или приложенной в одной точке.</w:t>
      </w:r>
    </w:p>
    <w:p w14:paraId="6400D059" w14:textId="25654910" w:rsidR="0071689E" w:rsidRPr="002F38E5" w:rsidRDefault="0071689E" w:rsidP="003B33AF">
      <w:pPr>
        <w:rPr>
          <w:rFonts w:eastAsiaTheme="minorEastAsia" w:cstheme="minorHAnsi"/>
          <w:color w:val="000000" w:themeColor="text1"/>
        </w:rPr>
      </w:pPr>
    </w:p>
    <w:p w14:paraId="39B0A4E2" w14:textId="2308F01E" w:rsidR="002F7699" w:rsidRPr="002F38E5" w:rsidRDefault="00AE75E1" w:rsidP="003B33AF">
      <w:pPr>
        <w:rPr>
          <w:rFonts w:eastAsiaTheme="minorEastAsia" w:cstheme="minorHAnsi"/>
          <w:color w:val="000000" w:themeColor="text1"/>
        </w:rPr>
      </w:pPr>
      <m:oMath>
        <m:r>
          <w:rPr>
            <w:rFonts w:ascii="Cambria Math" w:eastAsiaTheme="minorEastAsia" w:hAnsi="Cambria Math" w:cstheme="minorHAnsi"/>
            <w:color w:val="000000" w:themeColor="text1"/>
          </w:rPr>
          <m:t>δ</m:t>
        </m:r>
      </m:oMath>
      <w:r w:rsidRPr="002F38E5">
        <w:rPr>
          <w:rFonts w:eastAsiaTheme="minorEastAsia" w:cstheme="minorHAnsi"/>
          <w:color w:val="000000" w:themeColor="text1"/>
        </w:rPr>
        <w:t>-функция есть обобщённая функция, это означает, что формально она определяется как непрерывный линейный функционал на пространстве дифференцируемых функций.</w:t>
      </w:r>
    </w:p>
    <w:p w14:paraId="6FD04EA0" w14:textId="622F0AB8" w:rsidR="002F7699" w:rsidRPr="002F38E5" w:rsidRDefault="002F7699" w:rsidP="003B33AF">
      <w:pPr>
        <w:rPr>
          <w:rFonts w:eastAsiaTheme="minorEastAsia" w:cstheme="minorHAnsi"/>
          <w:color w:val="000000" w:themeColor="text1"/>
        </w:rPr>
      </w:pPr>
    </w:p>
    <w:p w14:paraId="41BB278F" w14:textId="2D51D6E2" w:rsidR="001A13EB" w:rsidRPr="002F38E5" w:rsidRDefault="00813AEA" w:rsidP="003B33AF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Свойства:</w:t>
      </w:r>
    </w:p>
    <w:p w14:paraId="37AD6CF3" w14:textId="3B52E6C7" w:rsidR="00813AEA" w:rsidRPr="002F38E5" w:rsidRDefault="009112A0" w:rsidP="009112A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1. Дельта-функция является четной функцией</w:t>
      </w:r>
    </w:p>
    <w:p w14:paraId="77DBC0D2" w14:textId="0BAEC682" w:rsidR="009112A0" w:rsidRPr="002F38E5" w:rsidRDefault="009112A0" w:rsidP="009112A0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</w:rPr>
        <w:t xml:space="preserve">2.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δ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t</m:t>
            </m:r>
            <m:r>
              <w:rPr>
                <w:rFonts w:ascii="Cambria Math" w:eastAsiaTheme="minorEastAsia" w:hAnsi="Cambria Math" w:cstheme="minorHAnsi"/>
                <w:color w:val="000000" w:themeColor="text1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  <w:lang w:val="en-US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eqArr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0</m:t>
                </m:r>
              </m:e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∞</m:t>
                </m:r>
              </m:e>
            </m:eqArr>
            <m:r>
              <w:rPr>
                <w:rFonts w:ascii="Cambria Math" w:eastAsiaTheme="minorEastAsia" w:hAnsi="Cambria Math" w:cstheme="minorHAnsi"/>
                <w:color w:val="000000" w:themeColor="text1"/>
              </w:rPr>
              <m:t xml:space="preserve">при </m:t>
            </m:r>
          </m:e>
        </m:d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mPr>
          <m:m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t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≠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</m:mr>
          <m:m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e>
          </m:mr>
        </m:m>
        <m:r>
          <w:rPr>
            <w:rFonts w:ascii="Cambria Math" w:eastAsiaTheme="minorEastAsia" w:hAnsi="Cambria Math" w:cstheme="minorHAnsi"/>
            <w:color w:val="000000" w:themeColor="text1"/>
          </w:rPr>
          <m:t xml:space="preserve"> </m:t>
        </m:r>
      </m:oMath>
    </w:p>
    <w:p w14:paraId="4B020D7E" w14:textId="150511C2" w:rsidR="00E629DD" w:rsidRPr="002F38E5" w:rsidRDefault="00E629DD" w:rsidP="009112A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3.</w:t>
      </w:r>
      <w:r w:rsidR="0089577F" w:rsidRPr="002F38E5">
        <w:rPr>
          <w:rFonts w:cstheme="minorHAnsi"/>
        </w:rPr>
        <w:t xml:space="preserve"> </w:t>
      </w:r>
      <w:r w:rsidR="0089577F" w:rsidRPr="002F38E5">
        <w:rPr>
          <w:rFonts w:eastAsiaTheme="minorEastAsia" w:cstheme="minorHAnsi"/>
          <w:color w:val="000000" w:themeColor="text1"/>
        </w:rPr>
        <w:t>Площадь, ограниченная дельта-функцией, равна 1</w:t>
      </w:r>
    </w:p>
    <w:p w14:paraId="7E870D06" w14:textId="4F19867B" w:rsidR="0089577F" w:rsidRPr="002F38E5" w:rsidRDefault="0089577F" w:rsidP="009112A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  <w:lang w:val="en-US"/>
        </w:rPr>
        <w:t xml:space="preserve">4. </w:t>
      </w:r>
      <w:r w:rsidR="002C66A8" w:rsidRPr="002F38E5">
        <w:rPr>
          <w:rFonts w:eastAsiaTheme="minorEastAsia" w:cstheme="minorHAnsi"/>
          <w:color w:val="000000" w:themeColor="text1"/>
        </w:rPr>
        <w:t>Ф</w:t>
      </w:r>
      <w:r w:rsidR="002C66A8" w:rsidRPr="002F38E5">
        <w:rPr>
          <w:rFonts w:eastAsiaTheme="minorEastAsia" w:cstheme="minorHAnsi"/>
          <w:color w:val="000000" w:themeColor="text1"/>
          <w:lang w:val="en-US"/>
        </w:rPr>
        <w:t>ильтрующим свойством дельта-функции</w:t>
      </w:r>
      <w:r w:rsidR="002C66A8" w:rsidRPr="002F38E5">
        <w:rPr>
          <w:rFonts w:eastAsiaTheme="minorEastAsia" w:cstheme="minorHAnsi"/>
          <w:color w:val="000000" w:themeColor="text1"/>
        </w:rPr>
        <w:t xml:space="preserve"> </w:t>
      </w:r>
    </w:p>
    <w:p w14:paraId="5A3F3F9D" w14:textId="1FC25047" w:rsidR="002C66A8" w:rsidRPr="002F38E5" w:rsidRDefault="000C4D3D" w:rsidP="009112A0">
      <w:pPr>
        <w:rPr>
          <w:rFonts w:eastAsiaTheme="minorEastAsia" w:cstheme="minorHAnsi"/>
          <w:i/>
        </w:rPr>
      </w:pPr>
      <m:oMathPara>
        <m:oMath>
          <m:nary>
            <m:naryPr>
              <m:limLoc m:val="undOvr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</w:rPr>
                <m:t>∞</m:t>
              </m:r>
            </m:sup>
            <m:e>
              <m:r>
                <w:rPr>
                  <w:rFonts w:ascii="Cambria Math" w:hAnsi="Cambria Math" w:cstheme="minorHAnsi"/>
                </w:rPr>
                <m:t>φ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</w:rPr>
                <m:t>*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*dt=φ(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e>
          </m:nary>
        </m:oMath>
      </m:oMathPara>
    </w:p>
    <w:p w14:paraId="7C8E750D" w14:textId="155796F4" w:rsidR="002C66A8" w:rsidRPr="002F38E5" w:rsidRDefault="002E6576" w:rsidP="009112A0">
      <w:pPr>
        <w:rPr>
          <w:rFonts w:cstheme="minorHAnsi"/>
          <w:lang w:val="en-US"/>
        </w:rPr>
      </w:pPr>
      <w:r w:rsidRPr="002F38E5">
        <w:rPr>
          <w:rFonts w:cstheme="minorHAnsi"/>
          <w:lang w:val="en-US"/>
        </w:rPr>
        <w:t>5.</w:t>
      </w:r>
      <w:r w:rsidRPr="002F38E5">
        <w:rPr>
          <w:rFonts w:cstheme="minorHAnsi"/>
        </w:rPr>
        <w:t xml:space="preserve"> </w:t>
      </w:r>
      <w:r w:rsidRPr="002F38E5">
        <w:rPr>
          <w:rFonts w:cstheme="minorHAnsi"/>
          <w:lang w:val="en-US"/>
        </w:rPr>
        <w:t>Спектральная плотность дельта-функции</w:t>
      </w:r>
    </w:p>
    <w:p w14:paraId="5C46C50A" w14:textId="50039B9C" w:rsidR="002E6576" w:rsidRPr="00CC0541" w:rsidRDefault="00CC0541" w:rsidP="009112A0">
      <w:pPr>
        <w:rPr>
          <w:rFonts w:eastAsiaTheme="minorEastAsia" w:cstheme="minorHAnsi"/>
          <w:lang w:val="en-US"/>
        </w:rPr>
      </w:pPr>
      <m:oMathPara>
        <m:oMath>
          <m:r>
            <w:rPr>
              <w:rFonts w:ascii="Cambria Math" w:hAnsi="Cambria Math" w:cstheme="minorHAnsi"/>
              <w:lang w:val="en-US"/>
            </w:rPr>
            <m:t>S</m:t>
          </m:r>
          <m:d>
            <m:dPr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lang w:val="en-US"/>
                </w:rPr>
                <m:t>j</m:t>
              </m:r>
              <m:r>
                <w:rPr>
                  <w:rFonts w:ascii="Cambria Math" w:eastAsiaTheme="minorEastAsia" w:hAnsi="Cambria Math" w:cstheme="minorHAnsi"/>
                </w:rPr>
                <m:t>ω</m:t>
              </m:r>
            </m:e>
          </m:d>
          <m:r>
            <w:rPr>
              <w:rFonts w:ascii="Cambria Math" w:hAnsi="Cambria Math" w:cstheme="minorHAnsi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hAnsi="Cambria Math" w:cstheme="minorHAnsi"/>
                  <w:i/>
                  <w:lang w:val="en-US"/>
                </w:rPr>
              </m:ctrlPr>
            </m:naryPr>
            <m:sub>
              <m:r>
                <w:rPr>
                  <w:rFonts w:ascii="Cambria Math" w:hAnsi="Cambria Math" w:cstheme="minorHAnsi"/>
                  <w:lang w:val="en-US"/>
                </w:rPr>
                <m:t>-∞</m:t>
              </m:r>
            </m:sub>
            <m:sup>
              <m:r>
                <w:rPr>
                  <w:rFonts w:ascii="Cambria Math" w:hAnsi="Cambria Math" w:cstheme="minorHAnsi"/>
                  <w:lang w:val="en-US"/>
                </w:rPr>
                <m:t>∞</m:t>
              </m:r>
            </m:sup>
            <m:e>
              <m:r>
                <w:rPr>
                  <w:rFonts w:ascii="Cambria Math" w:hAnsi="Cambria Math" w:cstheme="minorHAnsi"/>
                  <w:lang w:val="en-US"/>
                </w:rPr>
                <m:t>δ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lang w:val="en-US"/>
                </w:rPr>
                <m:t>*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-j</m:t>
                  </m:r>
                  <m:r>
                    <w:rPr>
                      <w:rFonts w:ascii="Cambria Math" w:eastAsiaTheme="minorEastAsia" w:hAnsi="Cambria Math" w:cstheme="minorHAnsi"/>
                    </w:rPr>
                    <m:t>ωt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*dt</m:t>
              </m:r>
            </m:e>
          </m:nary>
          <m:r>
            <w:rPr>
              <w:rFonts w:ascii="Cambria Math" w:hAnsi="Cambria Math" w:cstheme="minorHAnsi"/>
              <w:lang w:val="en-US"/>
            </w:rPr>
            <m:t>=1</m:t>
          </m:r>
        </m:oMath>
      </m:oMathPara>
    </w:p>
    <w:p w14:paraId="35759B6B" w14:textId="39B569A8" w:rsidR="00CC0541" w:rsidRDefault="00CC0541" w:rsidP="009112A0">
      <w:pPr>
        <w:rPr>
          <w:rFonts w:eastAsiaTheme="minorEastAsia" w:cstheme="minorHAnsi"/>
        </w:rPr>
      </w:pPr>
      <w:r w:rsidRPr="00046B0B">
        <w:rPr>
          <w:rFonts w:eastAsiaTheme="minorEastAsia" w:cstheme="minorHAnsi"/>
        </w:rPr>
        <w:t>6.</w:t>
      </w:r>
      <w:r w:rsidR="00046B0B" w:rsidRPr="00046B0B">
        <w:rPr>
          <w:rFonts w:eastAsiaTheme="minorEastAsia" w:cstheme="minorHAnsi"/>
        </w:rPr>
        <w:t xml:space="preserve"> Обратное преобразование Фурье от спектральной плотности дельта-функции</w:t>
      </w:r>
    </w:p>
    <w:p w14:paraId="7FA3195C" w14:textId="2E5942E7" w:rsidR="00C739D9" w:rsidRPr="00764630" w:rsidRDefault="00C739D9" w:rsidP="009112A0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</w:rPr>
            <m:t>δ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</w:rPr>
                <m:t>2*π</m:t>
              </m:r>
            </m:den>
          </m:f>
          <m:r>
            <w:rPr>
              <w:rFonts w:ascii="Cambria Math" w:eastAsiaTheme="minorEastAsia" w:hAnsi="Cambria Math" w:cstheme="minorHAnsi"/>
            </w:rPr>
            <m:t>*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</w:rPr>
                <m:t>-∞</m:t>
              </m:r>
            </m:sub>
            <m:sup>
              <m:r>
                <w:rPr>
                  <w:rFonts w:ascii="Cambria Math" w:eastAsiaTheme="minorEastAsia" w:hAnsi="Cambria Math" w:cstheme="minorHAnsi"/>
                </w:rPr>
                <m:t>∞</m:t>
              </m:r>
            </m:sup>
            <m:e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lang w:val="en-US"/>
                    </w:rPr>
                    <m:t>j</m:t>
                  </m:r>
                  <m:r>
                    <w:rPr>
                      <w:rFonts w:ascii="Cambria Math" w:eastAsiaTheme="minorEastAsia" w:hAnsi="Cambria Math" w:cstheme="minorHAnsi"/>
                    </w:rPr>
                    <m:t>ωt</m:t>
                  </m:r>
                </m:sup>
              </m:sSup>
              <m:r>
                <w:rPr>
                  <w:rFonts w:ascii="Cambria Math" w:hAnsi="Cambria Math" w:cstheme="minorHAnsi"/>
                  <w:lang w:val="en-US"/>
                </w:rPr>
                <m:t>*d</m:t>
              </m:r>
              <m:r>
                <w:rPr>
                  <w:rFonts w:ascii="Cambria Math" w:eastAsiaTheme="minorEastAsia" w:hAnsi="Cambria Math" w:cstheme="minorHAnsi"/>
                </w:rPr>
                <m:t>ω</m:t>
              </m:r>
            </m:e>
          </m:nary>
        </m:oMath>
      </m:oMathPara>
    </w:p>
    <w:p w14:paraId="31685D27" w14:textId="0BCA74B7" w:rsidR="00764630" w:rsidRDefault="00764630" w:rsidP="009112A0">
      <w:pPr>
        <w:rPr>
          <w:rFonts w:eastAsiaTheme="minorEastAsia" w:cstheme="minorHAnsi"/>
        </w:rPr>
      </w:pPr>
    </w:p>
    <w:p w14:paraId="7711EEAB" w14:textId="5F4033D0" w:rsidR="00764630" w:rsidRDefault="00764630" w:rsidP="009112A0">
      <w:pPr>
        <w:rPr>
          <w:rFonts w:eastAsiaTheme="minorEastAsia"/>
        </w:rPr>
      </w:pPr>
      <w:r w:rsidRPr="79A56D62">
        <w:rPr>
          <w:rFonts w:eastAsiaTheme="minorEastAsia"/>
        </w:rPr>
        <w:t xml:space="preserve">Переходной характеристикой цепи </w:t>
      </w:r>
      <m:oMath>
        <m:r>
          <w:rPr>
            <w:rFonts w:ascii="Cambria Math" w:eastAsiaTheme="minorEastAsia" w:hAnsi="Cambria Math" w:cstheme="minorHAnsi"/>
          </w:rPr>
          <m:t>g(t</m:t>
        </m:r>
      </m:oMath>
      <w:r w:rsidRPr="79A56D62">
        <w:rPr>
          <w:rFonts w:eastAsiaTheme="minorEastAsia"/>
        </w:rPr>
        <w:t xml:space="preserve">) называется сигнал на выходе цепи, если на ее вход подан сигнал в виде единичного скачка, (функции Хэвисайда) Переходная характеристика определяется при нулевых начальных условиях. </w:t>
      </w:r>
    </w:p>
    <w:p w14:paraId="70EC5842" w14:textId="07DBA726" w:rsidR="0080364D" w:rsidRPr="0080364D" w:rsidRDefault="00764630" w:rsidP="0080364D">
      <w:pPr>
        <w:rPr>
          <w:rFonts w:eastAsiaTheme="minorEastAsia" w:cstheme="minorHAnsi"/>
        </w:rPr>
      </w:pPr>
      <w:r w:rsidRPr="50983A10">
        <w:rPr>
          <w:rFonts w:eastAsiaTheme="minorEastAsia"/>
        </w:rPr>
        <w:t xml:space="preserve">Импульсной характеристикой цепи </w:t>
      </w:r>
      <m:oMath>
        <m:r>
          <w:rPr>
            <w:rFonts w:ascii="Cambria Math" w:eastAsiaTheme="minorEastAsia" w:hAnsi="Cambria Math" w:cstheme="minorHAnsi"/>
          </w:rPr>
          <m:t>h(t)</m:t>
        </m:r>
      </m:oMath>
      <w:r w:rsidRPr="50983A10">
        <w:rPr>
          <w:rFonts w:eastAsiaTheme="minorEastAsia"/>
        </w:rPr>
        <w:t xml:space="preserve"> называется сигнал на выходе цепи, при подаче на вход дельта-функция</w:t>
      </w:r>
      <w:r w:rsidR="0093391F" w:rsidRPr="50983A10">
        <w:rPr>
          <w:rFonts w:eastAsiaTheme="minorEastAsia"/>
        </w:rPr>
        <w:t>.</w:t>
      </w:r>
    </w:p>
    <w:p w14:paraId="039773EF" w14:textId="700B948B" w:rsidR="50983A10" w:rsidRDefault="42BEF4D8" w:rsidP="50983A10">
      <w:pPr>
        <w:rPr>
          <w:rFonts w:ascii="Calibri" w:eastAsia="Calibri" w:hAnsi="Calibri" w:cs="Calibri"/>
          <w:color w:val="000000" w:themeColor="text1"/>
        </w:rPr>
      </w:pPr>
      <w:commentRangeStart w:id="207"/>
      <w:r w:rsidRPr="42BEF4D8">
        <w:rPr>
          <w:rFonts w:eastAsiaTheme="minorEastAsia"/>
        </w:rPr>
        <w:t xml:space="preserve">Связь: </w:t>
      </w:r>
      <w:r w:rsidRPr="42BEF4D8">
        <w:rPr>
          <w:rFonts w:ascii="Calibri" w:eastAsia="Calibri" w:hAnsi="Calibri" w:cs="Calibri"/>
          <w:color w:val="000000" w:themeColor="text1"/>
        </w:rPr>
        <w:t>импульсная характеристика является производной от переходной характеристики цепи</w:t>
      </w:r>
      <w:commentRangeEnd w:id="207"/>
      <w:r w:rsidR="22507CF9" w:rsidRPr="22507CF9">
        <w:rPr>
          <w:rFonts w:ascii="Calibri" w:eastAsia="Calibri" w:hAnsi="Calibri" w:cs="Calibri"/>
          <w:color w:val="000000" w:themeColor="text1"/>
        </w:rPr>
        <w:t>.</w:t>
      </w:r>
      <w:r w:rsidR="50983A10">
        <w:commentReference w:id="207"/>
      </w:r>
    </w:p>
    <w:p w14:paraId="10A80E8F" w14:textId="75AA9857" w:rsidR="00E934CB" w:rsidRDefault="00E934CB" w:rsidP="009112A0">
      <w:pPr>
        <w:rPr>
          <w:rFonts w:eastAsiaTheme="minorEastAsia" w:cstheme="minorHAnsi"/>
        </w:rPr>
      </w:pPr>
    </w:p>
    <w:p w14:paraId="2A914579" w14:textId="77777777" w:rsidR="00576628" w:rsidRPr="0045024C" w:rsidRDefault="00576628" w:rsidP="009112A0">
      <w:pPr>
        <w:rPr>
          <w:rFonts w:eastAsiaTheme="minorEastAsia" w:cstheme="minorHAnsi"/>
          <w:b/>
        </w:rPr>
      </w:pPr>
      <w:r w:rsidRPr="0045024C">
        <w:rPr>
          <w:rFonts w:eastAsiaTheme="minorEastAsia" w:cstheme="minorHAnsi"/>
          <w:b/>
        </w:rPr>
        <w:t xml:space="preserve">Использование переходной и импульсной характеристик для анализа цепей. </w:t>
      </w:r>
    </w:p>
    <w:p w14:paraId="2CA337FE" w14:textId="5E92A0F3" w:rsidR="00E934CB" w:rsidRDefault="00576628" w:rsidP="009112A0">
      <w:pPr>
        <w:rPr>
          <w:rFonts w:eastAsiaTheme="minorEastAsia" w:cstheme="minorHAnsi"/>
        </w:rPr>
      </w:pPr>
      <w:r w:rsidRPr="00576628">
        <w:rPr>
          <w:rFonts w:eastAsiaTheme="minorEastAsia" w:cstheme="minorHAnsi"/>
        </w:rPr>
        <w:t xml:space="preserve">Если известна реакция электрической цепи на единичное входное воздействие (переходная характеристика), то для определения реакции на любое другое ступенчатое </w:t>
      </w:r>
      <w:r w:rsidRPr="00576628">
        <w:rPr>
          <w:rFonts w:eastAsiaTheme="minorEastAsia" w:cstheme="minorHAnsi"/>
        </w:rPr>
        <w:lastRenderedPageBreak/>
        <w:t>входное воздействие достаточно умножить переходную характеристику на величину входной ступеньки.</w:t>
      </w:r>
      <w:ins w:id="208" w:author="Михаил Гейне" w:date="2020-01-09T20:07:00Z">
        <w:r w:rsidR="0014743E">
          <w:rPr>
            <w:rFonts w:eastAsiaTheme="minorEastAsia" w:cstheme="minorHAnsi"/>
          </w:rPr>
          <w:t xml:space="preserve"> Интегралы Дюамеля.</w:t>
        </w:r>
      </w:ins>
    </w:p>
    <w:p w14:paraId="2332F9EC" w14:textId="77777777" w:rsidR="00E934CB" w:rsidRPr="0093391F" w:rsidRDefault="00E934CB" w:rsidP="009112A0">
      <w:pPr>
        <w:rPr>
          <w:rFonts w:eastAsiaTheme="minorEastAsia" w:cstheme="minorHAnsi"/>
        </w:rPr>
      </w:pPr>
    </w:p>
    <w:p w14:paraId="592EC603" w14:textId="77777777" w:rsidR="00D37BA1" w:rsidRDefault="00D37BA1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br w:type="page"/>
      </w:r>
    </w:p>
    <w:p w14:paraId="35D0BE91" w14:textId="2D6D67AB" w:rsidR="00CD14F1" w:rsidRPr="002F38E5" w:rsidRDefault="009D3AB7" w:rsidP="001F7AA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lastRenderedPageBreak/>
        <w:t>27</w:t>
      </w:r>
      <w:r w:rsidR="000F2435" w:rsidRPr="002F38E5">
        <w:rPr>
          <w:rFonts w:eastAsiaTheme="minorEastAsia" w:cstheme="minorHAnsi"/>
          <w:b/>
          <w:color w:val="000000" w:themeColor="text1"/>
        </w:rPr>
        <w:t xml:space="preserve">. Интегралы Дюамеля: вывод соотношений, интерпретация на основе принципа суперпозиции. </w:t>
      </w:r>
      <w:r w:rsidR="000F2435" w:rsidRPr="002F38E5">
        <w:rPr>
          <w:rFonts w:eastAsiaTheme="minorEastAsia" w:cstheme="minorHAnsi"/>
          <w:b/>
          <w:color w:val="FF0000"/>
        </w:rPr>
        <w:t xml:space="preserve">Применение интегралов Дюамеля при ненулевых начальных условиях. </w:t>
      </w:r>
      <w:r w:rsidR="000F2435" w:rsidRPr="002F38E5">
        <w:rPr>
          <w:rFonts w:eastAsiaTheme="minorEastAsia" w:cstheme="minorHAnsi"/>
          <w:b/>
          <w:color w:val="000000" w:themeColor="text1"/>
        </w:rPr>
        <w:t>Привести пример.</w:t>
      </w:r>
    </w:p>
    <w:p w14:paraId="4C04E188" w14:textId="724CEAC1" w:rsidR="00983A39" w:rsidRPr="002F38E5" w:rsidRDefault="00983A39" w:rsidP="001F7AA7">
      <w:pPr>
        <w:rPr>
          <w:rFonts w:eastAsiaTheme="minorEastAsia" w:cstheme="minorHAnsi"/>
          <w:color w:val="000000" w:themeColor="text1"/>
        </w:rPr>
      </w:pPr>
    </w:p>
    <w:p w14:paraId="0E8B589C" w14:textId="3F034AC7" w:rsidR="005D0666" w:rsidRPr="002F38E5" w:rsidRDefault="00510028" w:rsidP="005D066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Пусть имеется цепь с переходной характеристикой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g(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  <w:r w:rsidRPr="002F38E5">
        <w:rPr>
          <w:rFonts w:eastAsiaTheme="minorEastAsia" w:cstheme="minorHAnsi"/>
          <w:color w:val="000000" w:themeColor="text1"/>
        </w:rPr>
        <w:t xml:space="preserve">. На входе сигнал: 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(t)</m:t>
        </m:r>
      </m:oMath>
    </w:p>
    <w:p w14:paraId="7C5881EA" w14:textId="3DFDA01D" w:rsidR="005C29B6" w:rsidRPr="002F38E5" w:rsidRDefault="00ED2B03" w:rsidP="005C29B6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7B8823" wp14:editId="3DDCBDB6">
            <wp:extent cx="3721214" cy="1682885"/>
            <wp:effectExtent l="0" t="0" r="0" b="6350"/>
            <wp:docPr id="14815696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214" cy="168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4408B" w14:textId="45603EE9" w:rsidR="00ED2B03" w:rsidRPr="002F38E5" w:rsidRDefault="007A5C67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1. Представим входной сигнал в виде сумм сигналов сдвинутых на </w:t>
      </w:r>
      <w:bookmarkStart w:id="209" w:name="OLE_LINK216"/>
      <w:bookmarkStart w:id="210" w:name="OLE_LINK217"/>
      <w:bookmarkStart w:id="211" w:name="OLE_LINK212"/>
      <w:bookmarkStart w:id="212" w:name="OLE_LINK213"/>
      <w:bookmarkStart w:id="213" w:name="OLE_LINK218"/>
      <m:oMath>
        <m:r>
          <m:rPr>
            <m:sty m:val="p"/>
          </m:rPr>
          <w:rPr>
            <w:rFonts w:ascii="Cambria Math" w:eastAsiaTheme="minorEastAsia" w:hAnsi="Cambria Math" w:cstheme="minorHAnsi"/>
            <w:color w:val="000000" w:themeColor="text1"/>
          </w:rPr>
          <m:t>Δ</m:t>
        </m:r>
        <w:bookmarkEnd w:id="209"/>
        <w:bookmarkEnd w:id="210"/>
        <m:r>
          <w:rPr>
            <w:rFonts w:ascii="Cambria Math" w:eastAsiaTheme="minorEastAsia" w:hAnsi="Cambria Math" w:cstheme="minorHAnsi"/>
            <w:color w:val="000000" w:themeColor="text1"/>
          </w:rPr>
          <m:t>τ</m:t>
        </m:r>
      </m:oMath>
      <w:bookmarkEnd w:id="211"/>
      <w:bookmarkEnd w:id="212"/>
      <w:bookmarkEnd w:id="213"/>
      <w:r w:rsidR="003B7678">
        <w:rPr>
          <w:rFonts w:eastAsiaTheme="minorEastAsia" w:cstheme="minorHAnsi"/>
          <w:color w:val="000000" w:themeColor="text1"/>
        </w:rPr>
        <w:t xml:space="preserve"> (принцип суперпозиции)</w:t>
      </w:r>
    </w:p>
    <w:bookmarkStart w:id="214" w:name="OLE_LINK214"/>
    <w:bookmarkStart w:id="215" w:name="OLE_LINK215"/>
    <w:p w14:paraId="2F36982B" w14:textId="2C66B133" w:rsidR="007A5C67" w:rsidRPr="002F38E5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w:bookmarkStart w:id="216" w:name="OLE_LINK156"/>
          <w:bookmarkStart w:id="217" w:name="OLE_LINK157"/>
          <w:bookmarkEnd w:id="214"/>
          <w:bookmarkEnd w:id="215"/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w:bookmarkStart w:id="218" w:name="OLE_LINK166"/>
              <w:bookmarkStart w:id="219" w:name="OLE_LINK167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  <w:bookmarkEnd w:id="218"/>
              <w:bookmarkEnd w:id="219"/>
            </m:e>
          </m:d>
          <w:bookmarkEnd w:id="216"/>
          <w:bookmarkEnd w:id="217"/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*1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k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*1(t-k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τ)</m:t>
              </m:r>
            </m:e>
          </m:nary>
        </m:oMath>
      </m:oMathPara>
    </w:p>
    <w:p w14:paraId="7AA8C452" w14:textId="774A088C" w:rsidR="00B65535" w:rsidRPr="002F38E5" w:rsidRDefault="00B65535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2. Зная входной сигнал и переходную характеристику, найдем реакцию цепи:</w:t>
      </w:r>
    </w:p>
    <w:p w14:paraId="6E36D57F" w14:textId="46732D22" w:rsidR="00B65535" w:rsidRPr="002F38E5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w:bookmarkStart w:id="220" w:name="OLE_LINK162"/>
              <w:bookmarkStart w:id="221" w:name="OLE_LINK163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  <w:bookmarkStart w:id="222" w:name="OLE_LINK158"/>
              <w:bookmarkStart w:id="223" w:name="OLE_LINK159"/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w:bookmarkEnd w:id="222"/>
              <w:bookmarkEnd w:id="223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  <w:bookmarkEnd w:id="220"/>
              <w:bookmarkEnd w:id="221"/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224" w:name="OLE_LINK160"/>
          <w:bookmarkStart w:id="225" w:name="OLE_LINK161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w:bookmarkEnd w:id="224"/>
          <w:bookmarkEnd w:id="225"/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*g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k=1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</m:e>
          </m:nary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</m:t>
              </m:r>
              <w:bookmarkStart w:id="226" w:name="OLE_LINK210"/>
              <w:bookmarkStart w:id="227" w:name="OLE_LINK211"/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w:bookmarkEnd w:id="226"/>
              <w:bookmarkEnd w:id="227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*g(t-k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</w:rPr>
            <m:t>Δ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τ)</m:t>
          </m:r>
        </m:oMath>
      </m:oMathPara>
    </w:p>
    <w:p w14:paraId="4B97457F" w14:textId="556DC0D9" w:rsidR="00236D27" w:rsidRPr="002F38E5" w:rsidRDefault="00960CFD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3. Умножим и разделим на </w:t>
      </w:r>
      <m:oMath>
        <m:r>
          <m:rPr>
            <m:sty m:val="p"/>
          </m:rPr>
          <w:rPr>
            <w:rFonts w:ascii="Cambria Math" w:eastAsiaTheme="minorEastAsia" w:hAnsi="Cambria Math" w:cstheme="minorHAnsi"/>
            <w:color w:val="000000" w:themeColor="text1"/>
          </w:rPr>
          <m:t>Δ</m:t>
        </m:r>
        <m:r>
          <w:rPr>
            <w:rFonts w:ascii="Cambria Math" w:eastAsiaTheme="minorEastAsia" w:hAnsi="Cambria Math" w:cstheme="minorHAnsi"/>
            <w:color w:val="000000" w:themeColor="text1"/>
          </w:rPr>
          <m:t>τ</m:t>
        </m:r>
      </m:oMath>
      <w:r w:rsidRPr="002F38E5">
        <w:rPr>
          <w:rFonts w:eastAsiaTheme="minorEastAsia" w:cstheme="minorHAnsi"/>
          <w:color w:val="000000" w:themeColor="text1"/>
        </w:rPr>
        <w:t xml:space="preserve">, и переходим к </w:t>
      </w:r>
      <w:bookmarkStart w:id="228" w:name="OLE_LINK164"/>
      <w:bookmarkStart w:id="229" w:name="OLE_LINK165"/>
      <m:oMath>
        <m:func>
          <m:func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theme="minorHAnsi"/>
                    <w:color w:val="000000" w:themeColor="text1"/>
                  </w:rPr>
                  <m:t>lim</m:t>
                </m:r>
              </m:e>
              <m:lim/>
            </m:limLow>
          </m:fName>
          <m:e>
            <m:r>
              <m:rPr>
                <m:sty m:val="p"/>
              </m:rPr>
              <w:rPr>
                <w:rFonts w:ascii="Cambria Math" w:eastAsiaTheme="minorEastAsia" w:hAnsi="Cambria Math" w:cstheme="minorHAnsi"/>
                <w:color w:val="000000" w:themeColor="text1"/>
              </w:rPr>
              <m:t>Δ</m:t>
            </m:r>
            <m:r>
              <w:rPr>
                <w:rFonts w:ascii="Cambria Math" w:eastAsiaTheme="minorEastAsia" w:hAnsi="Cambria Math" w:cstheme="minorHAnsi"/>
                <w:color w:val="000000" w:themeColor="text1"/>
              </w:rPr>
              <m:t>τ→0</m:t>
            </m:r>
          </m:e>
        </m:func>
      </m:oMath>
      <w:bookmarkEnd w:id="228"/>
      <w:bookmarkEnd w:id="229"/>
    </w:p>
    <w:p w14:paraId="6E8C38F8" w14:textId="77777777" w:rsidR="00626447" w:rsidRPr="002F38E5" w:rsidRDefault="00626447" w:rsidP="007A5C67">
      <w:pPr>
        <w:rPr>
          <w:rFonts w:eastAsiaTheme="minorEastAsia" w:cstheme="minorHAnsi"/>
          <w:color w:val="000000" w:themeColor="text1"/>
        </w:rPr>
      </w:pPr>
    </w:p>
    <w:p w14:paraId="133DD003" w14:textId="5674F1B0" w:rsidR="00B76317" w:rsidRPr="002F38E5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func>
            <m:func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 w:themeColor="text1"/>
                    </w:rPr>
                    <m:t>lim</m:t>
                  </m:r>
                </m:e>
                <m:lim>
                  <w:bookmarkStart w:id="230" w:name="OLE_LINK209"/>
                  <w:bookmarkStart w:id="231" w:name="OLE_LINK208"/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τ→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0</m:t>
                  </m:r>
                  <w:bookmarkEnd w:id="230"/>
                  <w:bookmarkEnd w:id="231"/>
                </m:lim>
              </m:limLow>
            </m:fName>
            <m:e>
              <w:bookmarkStart w:id="232" w:name="OLE_LINK238"/>
              <w:bookmarkStart w:id="233" w:name="OLE_LINK239"/>
              <w:bookmarkStart w:id="234" w:name="OLE_LINK240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w:bookmarkEnd w:id="232"/>
              <w:bookmarkEnd w:id="233"/>
              <w:bookmarkEnd w:id="234"/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w:bookmarkStart w:id="235" w:name="OLE_LINK225"/>
                  <w:bookmarkStart w:id="236" w:name="OLE_LINK226"/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</m:t>
                  </m:r>
                  <w:bookmarkStart w:id="237" w:name="OLE_LINK221"/>
                  <w:bookmarkStart w:id="238" w:name="OLE_LINK222"/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  <w:bookmarkEnd w:id="235"/>
                  <w:bookmarkEnd w:id="236"/>
                  <w:bookmarkEnd w:id="237"/>
                  <w:bookmarkEnd w:id="238"/>
                </m:e>
              </m:d>
            </m:e>
          </m:func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w:bookmarkStart w:id="239" w:name="OLE_LINK220"/>
          <w:bookmarkStart w:id="240" w:name="OLE_LINK219"/>
          <w:bookmarkStart w:id="241" w:name="OLE_LINK229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w:bookmarkEnd w:id="239"/>
          <w:bookmarkEnd w:id="240"/>
          <w:bookmarkEnd w:id="241"/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g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unc>
            <m:func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color w:val="000000" w:themeColor="text1"/>
                    </w:rPr>
                    <m:t>lim</m:t>
                  </m:r>
                </m:e>
                <m:li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τ→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0</m:t>
                  </m:r>
                </m:lim>
              </m:limLow>
            </m:fName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naryPr>
                <m:sub/>
                <m:sup/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k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e>
                  </m:d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*g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t-k</m:t>
                      </m:r>
                      <w:bookmarkStart w:id="242" w:name="OLE_LINK230"/>
                      <w:bookmarkStart w:id="243" w:name="OLE_LINK231"/>
                      <w:bookmarkStart w:id="244" w:name="OLE_LINK223"/>
                      <w:bookmarkStart w:id="245" w:name="OLE_LINK224"/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Δ</m:t>
                      </m:r>
                      <w:bookmarkEnd w:id="242"/>
                      <w:bookmarkEnd w:id="243"/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  <w:bookmarkEnd w:id="244"/>
                      <w:bookmarkEnd w:id="245"/>
                    </m:e>
                  </m:d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Δ</m:t>
                      </m:r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den>
                  </m:f>
                </m:e>
              </m:nary>
            </m:e>
          </m:func>
        </m:oMath>
      </m:oMathPara>
    </w:p>
    <w:p w14:paraId="13302AB2" w14:textId="72EFDF08" w:rsidR="000317DD" w:rsidRPr="002F38E5" w:rsidRDefault="000317DD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Пусть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n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 w:themeColor="text1"/>
          </w:rPr>
          <m:t>Δ</m:t>
        </m:r>
        <m:r>
          <w:rPr>
            <w:rFonts w:ascii="Cambria Math" w:eastAsiaTheme="minorEastAsia" w:hAnsi="Cambria Math" w:cstheme="minorHAnsi"/>
            <w:color w:val="000000" w:themeColor="text1"/>
          </w:rPr>
          <m:t>τ→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 xml:space="preserve">; </m:t>
        </m:r>
        <w:bookmarkStart w:id="246" w:name="OLE_LINK232"/>
        <w:bookmarkStart w:id="247" w:name="OLE_LINK233"/>
        <m:r>
          <w:rPr>
            <w:rFonts w:ascii="Cambria Math" w:eastAsiaTheme="minorEastAsia" w:hAnsi="Cambria Math" w:cstheme="minorHAnsi"/>
            <w:color w:val="000000" w:themeColor="text1"/>
          </w:rPr>
          <m:t>k</m:t>
        </m:r>
        <m:r>
          <m:rPr>
            <m:sty m:val="p"/>
          </m:rPr>
          <w:rPr>
            <w:rFonts w:ascii="Cambria Math" w:eastAsiaTheme="minorEastAsia" w:hAnsi="Cambria Math" w:cstheme="minorHAnsi"/>
            <w:color w:val="000000" w:themeColor="text1"/>
          </w:rPr>
          <m:t>Δ</m:t>
        </m:r>
        <w:bookmarkStart w:id="248" w:name="OLE_LINK227"/>
        <w:bookmarkStart w:id="249" w:name="OLE_LINK228"/>
        <w:bookmarkStart w:id="250" w:name="OLE_LINK241"/>
        <m:r>
          <w:rPr>
            <w:rFonts w:ascii="Cambria Math" w:eastAsiaTheme="minorEastAsia" w:hAnsi="Cambria Math" w:cstheme="minorHAnsi"/>
            <w:color w:val="000000" w:themeColor="text1"/>
          </w:rPr>
          <m:t>τ</m:t>
        </m:r>
        <w:bookmarkEnd w:id="246"/>
        <w:bookmarkEnd w:id="247"/>
        <w:bookmarkEnd w:id="248"/>
        <w:bookmarkEnd w:id="249"/>
        <w:bookmarkEnd w:id="250"/>
        <m:r>
          <w:rPr>
            <w:rFonts w:ascii="Cambria Math" w:eastAsiaTheme="minorEastAsia" w:hAnsi="Cambria Math" w:cstheme="minorHAnsi"/>
            <w:color w:val="000000" w:themeColor="text1"/>
          </w:rPr>
          <m:t>→τ</m:t>
        </m:r>
      </m:oMath>
      <w:r w:rsidR="00734797" w:rsidRPr="002F38E5">
        <w:rPr>
          <w:rFonts w:eastAsiaTheme="minorEastAsia" w:cstheme="minorHAnsi"/>
          <w:color w:val="000000" w:themeColor="text1"/>
        </w:rPr>
        <w:t xml:space="preserve"> и</w:t>
      </w:r>
    </w:p>
    <w:p w14:paraId="774C185C" w14:textId="4D27A9EE" w:rsidR="00734797" w:rsidRPr="002F38E5" w:rsidRDefault="000C4D3D" w:rsidP="007A5C67">
      <w:pPr>
        <w:rPr>
          <w:rFonts w:eastAsiaTheme="minorEastAsia" w:cstheme="minorHAnsi"/>
          <w:i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Δ</m:t>
                  </m:r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(k</m:t>
              </m:r>
              <w:bookmarkStart w:id="251" w:name="OLE_LINK234"/>
              <w:bookmarkStart w:id="252" w:name="OLE_LINK235"/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w:bookmarkStart w:id="253" w:name="OLE_LINK236"/>
              <w:bookmarkStart w:id="254" w:name="OLE_LINK237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τ</m:t>
              </m:r>
              <w:bookmarkEnd w:id="251"/>
              <w:bookmarkEnd w:id="252"/>
              <w:bookmarkEnd w:id="253"/>
              <w:bookmarkEnd w:id="254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color w:val="000000" w:themeColor="text1"/>
                </w:rPr>
                <m:t>Δ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</w:rPr>
            <m:t>Δ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τ→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'</m:t>
                  </m:r>
                </m:sup>
              </m:sSup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(τ)</m:t>
          </m:r>
        </m:oMath>
      </m:oMathPara>
    </w:p>
    <w:p w14:paraId="605F501D" w14:textId="43914C6A" w:rsidR="00A816C3" w:rsidRPr="002F38E5" w:rsidRDefault="00A816C3" w:rsidP="007A5C67">
      <w:pPr>
        <w:rPr>
          <w:rFonts w:eastAsiaTheme="minorEastAsia" w:cstheme="minorHAnsi"/>
          <w:color w:val="000000" w:themeColor="text1"/>
        </w:rPr>
      </w:pPr>
    </w:p>
    <w:p w14:paraId="382D5D38" w14:textId="6ED29593" w:rsidR="00A816C3" w:rsidRPr="002F38E5" w:rsidRDefault="00D07A5A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Итог:</w:t>
      </w:r>
    </w:p>
    <w:p w14:paraId="1FC1266F" w14:textId="6546AAD2" w:rsidR="00D07A5A" w:rsidRPr="002F38E5" w:rsidRDefault="000C4D3D" w:rsidP="007A5C67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*g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*g(t-τ)dτ</m:t>
              </m:r>
            </m:e>
          </m:nary>
        </m:oMath>
      </m:oMathPara>
    </w:p>
    <w:p w14:paraId="772FD50F" w14:textId="344B37AF" w:rsidR="00837C90" w:rsidRPr="002F38E5" w:rsidRDefault="00837C90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Если есть разрывы, то применяется принцип суперпозиции.</w:t>
      </w:r>
    </w:p>
    <w:p w14:paraId="00DD1228" w14:textId="7F688DDF" w:rsidR="000317DD" w:rsidRPr="002F38E5" w:rsidRDefault="000317DD" w:rsidP="007A5C67">
      <w:pPr>
        <w:rPr>
          <w:rFonts w:eastAsiaTheme="minorEastAsia" w:cstheme="minorHAnsi"/>
          <w:color w:val="000000" w:themeColor="text1"/>
        </w:rPr>
      </w:pPr>
    </w:p>
    <w:p w14:paraId="6917A124" w14:textId="68790468" w:rsidR="00720DAD" w:rsidRPr="002F38E5" w:rsidRDefault="009D3AB7" w:rsidP="007A5C67">
      <w:pPr>
        <w:rPr>
          <w:rFonts w:cstheme="minorHAnsi"/>
          <w:color w:val="000000"/>
        </w:rPr>
      </w:pPr>
      <w:r>
        <w:rPr>
          <w:rFonts w:cstheme="minorHAnsi"/>
          <w:b/>
          <w:color w:val="000000"/>
        </w:rPr>
        <w:t>28</w:t>
      </w:r>
      <w:r w:rsidR="00720DAD" w:rsidRPr="002F38E5">
        <w:rPr>
          <w:rFonts w:cstheme="minorHAnsi"/>
          <w:b/>
          <w:color w:val="000000"/>
        </w:rPr>
        <w:t xml:space="preserve">. Операторный метод расчета цепей. Декомпозиция цепи на элементарные цепи. </w:t>
      </w:r>
      <w:r w:rsidR="00720DAD" w:rsidRPr="002F38E5">
        <w:rPr>
          <w:rFonts w:cstheme="minorHAnsi"/>
          <w:b/>
          <w:color w:val="00B0F0"/>
        </w:rPr>
        <w:t>Вывод соотношений для расчета сигнала на выходе элементарной цепи 1-го порядка при входном сигнале произвольной формы. Импульсная характеристика цепи при ее декомпозиции на элементарные цепи 1-го порядка.</w:t>
      </w:r>
    </w:p>
    <w:p w14:paraId="66883971" w14:textId="13108A7B" w:rsidR="004C3A5B" w:rsidRPr="002F38E5" w:rsidRDefault="004C3A5B" w:rsidP="007A5C67">
      <w:pPr>
        <w:rPr>
          <w:rFonts w:cstheme="minorHAnsi"/>
          <w:color w:val="000000"/>
        </w:rPr>
      </w:pPr>
    </w:p>
    <w:p w14:paraId="37912F0B" w14:textId="6CD74E9C" w:rsidR="00D0329B" w:rsidRPr="002F38E5" w:rsidRDefault="00D0329B" w:rsidP="00D0329B">
      <w:pPr>
        <w:rPr>
          <w:rFonts w:eastAsiaTheme="minorEastAsia"/>
          <w:color w:val="000000" w:themeColor="text1"/>
        </w:rPr>
      </w:pPr>
      <w:r w:rsidRPr="24D22A5D">
        <w:rPr>
          <w:rFonts w:eastAsiaTheme="minorEastAsia"/>
          <w:color w:val="000000" w:themeColor="text1"/>
        </w:rPr>
        <w:t xml:space="preserve">Операторный метод -  это метод расчёта переходных процессов в электрических цепях, основанный на переносе расчёта переходного процесса из области функций действительной переменной (времени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t</m:t>
        </m:r>
      </m:oMath>
      <w:r w:rsidRPr="24D22A5D">
        <w:rPr>
          <w:rFonts w:eastAsiaTheme="minorEastAsia"/>
          <w:color w:val="000000" w:themeColor="text1"/>
        </w:rPr>
        <w:t>) в область функций комплексной переменной (либо операторной переменной), в которой дифференциальные уравнения преобразуются в алгебраические.</w:t>
      </w:r>
    </w:p>
    <w:p w14:paraId="7C9D4FC5" w14:textId="2F4CA6AB" w:rsidR="004C3A5B" w:rsidRPr="002F38E5" w:rsidRDefault="004C3A5B" w:rsidP="007A5C67">
      <w:pPr>
        <w:rPr>
          <w:rFonts w:eastAsiaTheme="minorEastAsia" w:cstheme="minorHAnsi"/>
          <w:color w:val="000000" w:themeColor="text1"/>
        </w:rPr>
      </w:pPr>
    </w:p>
    <w:p w14:paraId="2AA2C8DC" w14:textId="4EA74369" w:rsidR="00195608" w:rsidRPr="002F38E5" w:rsidRDefault="00B347B0" w:rsidP="007A5C67">
      <w:pPr>
        <w:rPr>
          <w:rFonts w:eastAsia="Times New Roman" w:cstheme="minorHAnsi"/>
          <w:color w:val="000000"/>
          <w:lang w:eastAsia="ru-RU"/>
        </w:rPr>
      </w:pPr>
      <w:r w:rsidRPr="002F38E5">
        <w:rPr>
          <w:rFonts w:eastAsia="Times New Roman" w:cstheme="minorHAnsi"/>
          <w:color w:val="000000"/>
          <w:lang w:eastAsia="ru-RU"/>
        </w:rPr>
        <w:t xml:space="preserve">Расчет переходных процессов в сложных цепях классическим методом очень часто затруднен нахождением постоянных интегрирования. В связи с этим был разработан </w:t>
      </w:r>
      <w:r w:rsidRPr="002F38E5">
        <w:rPr>
          <w:rFonts w:eastAsia="Times New Roman" w:cstheme="minorHAnsi"/>
          <w:bCs/>
          <w:color w:val="000000"/>
          <w:lang w:eastAsia="ru-RU"/>
        </w:rPr>
        <w:t>операторный метод расчета</w:t>
      </w:r>
      <w:r w:rsidRPr="002F38E5">
        <w:rPr>
          <w:rFonts w:eastAsia="Times New Roman" w:cstheme="minorHAnsi"/>
          <w:color w:val="000000"/>
          <w:lang w:eastAsia="ru-RU"/>
        </w:rPr>
        <w:t>, основанный на понятии изображения функций времени.</w:t>
      </w:r>
    </w:p>
    <w:p w14:paraId="6A57238B" w14:textId="77777777" w:rsidR="008B0478" w:rsidRPr="002F38E5" w:rsidRDefault="008B0478" w:rsidP="007A5C67">
      <w:pPr>
        <w:rPr>
          <w:rFonts w:eastAsiaTheme="minorEastAsia" w:cstheme="minorHAnsi"/>
          <w:color w:val="000000" w:themeColor="text1"/>
        </w:rPr>
      </w:pPr>
      <w:commentRangeStart w:id="255"/>
      <w:r w:rsidRPr="002F38E5">
        <w:rPr>
          <w:rFonts w:eastAsiaTheme="minorEastAsia" w:cstheme="minorHAnsi"/>
          <w:color w:val="000000" w:themeColor="text1"/>
        </w:rPr>
        <w:lastRenderedPageBreak/>
        <w:t xml:space="preserve">Операторный метод расчета сводится к четырем последовательным этапам. </w:t>
      </w:r>
    </w:p>
    <w:p w14:paraId="6A64F821" w14:textId="712F6D18" w:rsidR="008B0478" w:rsidRPr="002F38E5" w:rsidRDefault="008B047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1.От искомой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Pr="002F38E5">
        <w:rPr>
          <w:rFonts w:eastAsiaTheme="minorEastAsia" w:cstheme="minorHAnsi"/>
          <w:color w:val="000000" w:themeColor="text1"/>
        </w:rPr>
        <w:t xml:space="preserve">, называемой оригиналом, переходят с помощью преобразования Лапласа к функции комплексного переменного р. Новую функцию обозначают через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</m:t>
        </m:r>
      </m:oMath>
      <w:r w:rsidRPr="002F38E5">
        <w:rPr>
          <w:rFonts w:eastAsiaTheme="minorEastAsia" w:cstheme="minorHAnsi"/>
          <w:color w:val="000000" w:themeColor="text1"/>
        </w:rPr>
        <w:t xml:space="preserve">) и называют изображением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Pr="002F38E5">
        <w:rPr>
          <w:rFonts w:eastAsiaTheme="minorEastAsia" w:cstheme="minorHAnsi"/>
          <w:color w:val="000000" w:themeColor="text1"/>
        </w:rPr>
        <w:t xml:space="preserve"> . </w:t>
      </w:r>
    </w:p>
    <w:p w14:paraId="36AA4E0F" w14:textId="77777777" w:rsidR="008B0478" w:rsidRPr="002F38E5" w:rsidRDefault="008B047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2.Систему уравнений Кирхгофа для оригиналов, согласно правилам преобразования функций, их производных и интегралов преобразуют в операторные алгебраические уравнения для изображений. </w:t>
      </w:r>
    </w:p>
    <w:p w14:paraId="07607281" w14:textId="11C3D75A" w:rsidR="008B0478" w:rsidRPr="002F38E5" w:rsidRDefault="008B047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3.Полученные операторные уравнения решают относительно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Pr="002F38E5">
        <w:rPr>
          <w:rFonts w:eastAsiaTheme="minorEastAsia" w:cstheme="minorHAnsi"/>
          <w:color w:val="000000" w:themeColor="text1"/>
        </w:rPr>
        <w:t xml:space="preserve"> . </w:t>
      </w:r>
    </w:p>
    <w:p w14:paraId="01D1EC17" w14:textId="002327AF" w:rsidR="00007EF5" w:rsidRPr="002F38E5" w:rsidRDefault="008B047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4.От найденного изображения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Pr="002F38E5">
        <w:rPr>
          <w:rFonts w:eastAsiaTheme="minorEastAsia" w:cstheme="minorHAnsi"/>
          <w:color w:val="000000" w:themeColor="text1"/>
        </w:rPr>
        <w:t xml:space="preserve"> переходят к оригиналу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Pr="002F38E5">
        <w:rPr>
          <w:rFonts w:eastAsiaTheme="minorEastAsia" w:cstheme="minorHAnsi"/>
          <w:color w:val="000000" w:themeColor="text1"/>
        </w:rPr>
        <w:t xml:space="preserve"> , который и является искомой функцией.</w:t>
      </w:r>
      <w:commentRangeEnd w:id="255"/>
      <w:r w:rsidR="00011860">
        <w:rPr>
          <w:rStyle w:val="a9"/>
        </w:rPr>
        <w:commentReference w:id="255"/>
      </w:r>
    </w:p>
    <w:p w14:paraId="343C1118" w14:textId="41D49BCD" w:rsidR="00720DAD" w:rsidRPr="002F38E5" w:rsidRDefault="00720DAD" w:rsidP="007A5C67">
      <w:pPr>
        <w:rPr>
          <w:rFonts w:eastAsiaTheme="minorEastAsia" w:cstheme="minorHAnsi"/>
          <w:color w:val="000000" w:themeColor="text1"/>
        </w:rPr>
      </w:pPr>
    </w:p>
    <w:p w14:paraId="1469E2F7" w14:textId="2FE9CC27" w:rsidR="00AF4949" w:rsidRPr="002F38E5" w:rsidRDefault="00011393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Элементарными цепями будем называть цепи, состоящие из одного источника питания и одного пассивного элемента (параметра) г, или L, или С.</w:t>
      </w:r>
    </w:p>
    <w:p w14:paraId="3749B6EE" w14:textId="21FB9C3C" w:rsidR="00011393" w:rsidRPr="002F38E5" w:rsidRDefault="00011393" w:rsidP="007A5C67">
      <w:pPr>
        <w:rPr>
          <w:rFonts w:eastAsiaTheme="minorEastAsia" w:cstheme="minorHAnsi"/>
          <w:color w:val="000000" w:themeColor="text1"/>
        </w:rPr>
      </w:pPr>
    </w:p>
    <w:p w14:paraId="4CA5601F" w14:textId="7BB2BAD7" w:rsidR="00011393" w:rsidRPr="002F38E5" w:rsidRDefault="00536E7A" w:rsidP="00536E7A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07E0498" wp14:editId="69A320C9">
            <wp:extent cx="2619375" cy="1277139"/>
            <wp:effectExtent l="0" t="0" r="0" b="0"/>
            <wp:docPr id="788830396" name="Рисунок 45" descr="https://sun9-71.userapi.com/c855720/v855720298/1c3166/QX6q7CrlKx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7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C7C3" w14:textId="091A4ED9" w:rsidR="003E70FD" w:rsidRPr="002F38E5" w:rsidRDefault="003E70FD" w:rsidP="00536E7A">
      <w:pPr>
        <w:jc w:val="center"/>
        <w:rPr>
          <w:rFonts w:eastAsiaTheme="minorEastAsia" w:cstheme="minorHAnsi"/>
          <w:color w:val="000000" w:themeColor="text1"/>
        </w:rPr>
      </w:pPr>
    </w:p>
    <w:p w14:paraId="514F877D" w14:textId="079370B5" w:rsidR="003E70FD" w:rsidRPr="002F38E5" w:rsidRDefault="000C4D3D" w:rsidP="00536E7A">
      <w:pPr>
        <w:jc w:val="center"/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t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L*C</m:t>
              </m:r>
            </m:den>
          </m:f>
        </m:oMath>
      </m:oMathPara>
    </w:p>
    <w:p w14:paraId="3E578AA6" w14:textId="3F6ED34D" w:rsidR="00645E5B" w:rsidRPr="002F38E5" w:rsidRDefault="00645E5B" w:rsidP="00536E7A">
      <w:pPr>
        <w:jc w:val="center"/>
        <w:rPr>
          <w:rFonts w:eastAsiaTheme="minorEastAsia" w:cstheme="minorHAnsi"/>
          <w:color w:val="000000" w:themeColor="text1"/>
        </w:rPr>
      </w:pPr>
    </w:p>
    <w:p w14:paraId="19AD1860" w14:textId="1A2D0027" w:rsidR="00645E5B" w:rsidRPr="002F38E5" w:rsidRDefault="00645E5B" w:rsidP="00536E7A">
      <w:pPr>
        <w:jc w:val="center"/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По Хэвисайду:</w:t>
      </w:r>
    </w:p>
    <w:p w14:paraId="48E6F9A6" w14:textId="7E75D27F" w:rsidR="00645E5B" w:rsidRPr="002F38E5" w:rsidRDefault="000C4D3D" w:rsidP="00536E7A">
      <w:pPr>
        <w:jc w:val="center"/>
        <w:rPr>
          <w:rFonts w:eastAsiaTheme="minorEastAsia" w:cstheme="minorHAnsi"/>
          <w:color w:val="000000" w:themeColor="text1"/>
        </w:rPr>
      </w:pPr>
      <m:oMathPara>
        <m:oMath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-1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*p*f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=f(t)</m:t>
          </m:r>
        </m:oMath>
      </m:oMathPara>
    </w:p>
    <w:p w14:paraId="1A182641" w14:textId="72916BF2" w:rsidR="00536E7A" w:rsidRPr="002F38E5" w:rsidRDefault="00536E7A" w:rsidP="00536E7A">
      <w:pPr>
        <w:rPr>
          <w:rFonts w:eastAsiaTheme="minorEastAsia" w:cstheme="minorHAnsi"/>
          <w:color w:val="000000" w:themeColor="text1"/>
        </w:rPr>
      </w:pPr>
    </w:p>
    <w:p w14:paraId="4FE720B8" w14:textId="11800CB8" w:rsidR="00E67FE6" w:rsidRPr="002F38E5" w:rsidRDefault="000C4D3D" w:rsidP="00536E7A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</m:den>
          </m:f>
        </m:oMath>
      </m:oMathPara>
    </w:p>
    <w:p w14:paraId="787496A1" w14:textId="2BC389A3" w:rsidR="005B3157" w:rsidRPr="002F38E5" w:rsidRDefault="005B3157" w:rsidP="00536E7A">
      <w:pPr>
        <w:rPr>
          <w:rFonts w:eastAsiaTheme="minorEastAsia" w:cstheme="minorHAnsi"/>
          <w:color w:val="000000" w:themeColor="text1"/>
        </w:rPr>
      </w:pPr>
    </w:p>
    <w:p w14:paraId="07840278" w14:textId="190D59BF" w:rsidR="005B3157" w:rsidRPr="00970228" w:rsidRDefault="000C4D3D" w:rsidP="00536E7A">
      <w:pPr>
        <w:rPr>
          <w:ins w:id="256" w:author="Михаил Гейне" w:date="2020-01-09T21:46:00Z"/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p-a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</m:oMath>
      </m:oMathPara>
    </w:p>
    <w:p w14:paraId="572D5718" w14:textId="77777777" w:rsidR="00970228" w:rsidRDefault="00970228" w:rsidP="00536E7A">
      <w:pPr>
        <w:rPr>
          <w:ins w:id="257" w:author="Михаил Гейне" w:date="2020-01-09T21:46:00Z"/>
          <w:rFonts w:eastAsiaTheme="minorEastAsia" w:cstheme="minorHAnsi"/>
          <w:color w:val="000000" w:themeColor="text1"/>
        </w:rPr>
      </w:pPr>
    </w:p>
    <w:p w14:paraId="02341C7C" w14:textId="77777777" w:rsidR="00970228" w:rsidRPr="002F38E5" w:rsidRDefault="00970228" w:rsidP="00536E7A">
      <w:pPr>
        <w:rPr>
          <w:rFonts w:eastAsiaTheme="minorEastAsia" w:cstheme="minorHAnsi"/>
          <w:color w:val="000000" w:themeColor="text1"/>
        </w:rPr>
      </w:pPr>
    </w:p>
    <w:p w14:paraId="2D0B9E48" w14:textId="77777777" w:rsidR="00AF4949" w:rsidRPr="002F38E5" w:rsidRDefault="00AF4949" w:rsidP="007A5C67">
      <w:pPr>
        <w:rPr>
          <w:rFonts w:eastAsiaTheme="minorEastAsia" w:cstheme="minorHAnsi"/>
          <w:color w:val="000000" w:themeColor="text1"/>
        </w:rPr>
      </w:pPr>
    </w:p>
    <w:p w14:paraId="12606A20" w14:textId="0D19B311" w:rsidR="00FB013A" w:rsidRPr="002F38E5" w:rsidRDefault="009D3AB7" w:rsidP="00FB013A">
      <w:pPr>
        <w:rPr>
          <w:rFonts w:eastAsiaTheme="minorEastAsia" w:cstheme="minorHAnsi"/>
          <w:b/>
          <w:bCs/>
          <w:noProof/>
          <w:color w:val="000000"/>
        </w:rPr>
      </w:pPr>
      <w:r>
        <w:rPr>
          <w:rFonts w:eastAsiaTheme="minorEastAsia" w:cstheme="minorHAnsi"/>
          <w:b/>
          <w:bCs/>
          <w:noProof/>
          <w:color w:val="000000"/>
        </w:rPr>
        <w:t>29</w:t>
      </w:r>
      <w:r w:rsidR="00FB013A" w:rsidRPr="002F38E5">
        <w:rPr>
          <w:rFonts w:eastAsiaTheme="minorEastAsia" w:cstheme="minorHAnsi"/>
          <w:b/>
          <w:bCs/>
          <w:noProof/>
          <w:color w:val="000000"/>
        </w:rPr>
        <w:t>. Операторный метод расчета цепей. Операторная передаточная функция, ее связь с дифференциальным уравнением цепи и частотами собственных колебаний. Законы Ома и Кирхгофа в операторной форме. Расчет цепей операторным методом. Привести пример.</w:t>
      </w:r>
    </w:p>
    <w:p w14:paraId="07B07308" w14:textId="17D413D6" w:rsidR="00FB013A" w:rsidRPr="002F38E5" w:rsidRDefault="00FB013A" w:rsidP="007A5C67">
      <w:pPr>
        <w:rPr>
          <w:rFonts w:eastAsiaTheme="minorEastAsia" w:cstheme="minorHAnsi"/>
          <w:color w:val="000000" w:themeColor="text1"/>
        </w:rPr>
      </w:pPr>
    </w:p>
    <w:p w14:paraId="3E09B3C9" w14:textId="4B885815" w:rsidR="00FB013A" w:rsidRPr="002F38E5" w:rsidRDefault="002C2AF9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Операторный метод - это метод расчёта переходных процессов в электрических цепях, основанный на переносе расчёта переходного процесса из области функций действительной переменной (времени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t</m:t>
        </m:r>
      </m:oMath>
      <w:r w:rsidRPr="002F38E5">
        <w:rPr>
          <w:rFonts w:eastAsiaTheme="minorEastAsia" w:cstheme="minorHAnsi"/>
          <w:color w:val="000000" w:themeColor="text1"/>
        </w:rPr>
        <w:t>) в область функций комплексной переменной (либо операторной переменной), в которой дифференциальные уравнения преобразуются в алгебраические.</w:t>
      </w:r>
    </w:p>
    <w:p w14:paraId="26F475C1" w14:textId="143288AD" w:rsidR="00FB013A" w:rsidRPr="002F38E5" w:rsidRDefault="00FB013A" w:rsidP="007A5C67">
      <w:pPr>
        <w:rPr>
          <w:rFonts w:eastAsiaTheme="minorEastAsia" w:cstheme="minorHAnsi"/>
          <w:color w:val="000000" w:themeColor="text1"/>
        </w:rPr>
      </w:pPr>
    </w:p>
    <w:p w14:paraId="2FEDE4E8" w14:textId="6520B375" w:rsidR="00D91252" w:rsidRPr="002F38E5" w:rsidRDefault="000C4D3D" w:rsidP="00D91252">
      <w:pPr>
        <w:rPr>
          <w:rFonts w:eastAsiaTheme="minorEastAsia" w:cstheme="minorHAnsi"/>
          <w:noProof/>
          <w:color w:val="000000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ⅆ</m:t>
              </m:r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ⅆt</m:t>
              </m:r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=p  ∫ⅆt=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</m:t>
              </m:r>
            </m:den>
          </m:f>
        </m:oMath>
      </m:oMathPara>
    </w:p>
    <w:p w14:paraId="32918598" w14:textId="77777777" w:rsidR="00D91252" w:rsidRPr="002F38E5" w:rsidRDefault="00D91252" w:rsidP="00D91252">
      <w:pPr>
        <w:rPr>
          <w:rFonts w:eastAsiaTheme="minorEastAsia" w:cstheme="minorHAnsi"/>
          <w:noProof/>
          <w:color w:val="000000"/>
        </w:rPr>
      </w:pPr>
    </w:p>
    <w:p w14:paraId="475A0FE6" w14:textId="399F09D8" w:rsidR="00D91252" w:rsidRPr="002F38E5" w:rsidRDefault="00D91252" w:rsidP="00D91252">
      <w:pPr>
        <w:rPr>
          <w:rFonts w:eastAsiaTheme="minorEastAsia" w:cstheme="minorHAnsi"/>
          <w:noProof/>
          <w:color w:val="000000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theme="minorHAnsi"/>
              <w:noProof/>
              <w:color w:val="000000"/>
            </w:rPr>
            <w:lastRenderedPageBreak/>
            <m:t>k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Q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R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</m:d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noProof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n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n-1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+⋯+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m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m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m-1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m-1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+⋯+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0</m:t>
                  </m:r>
                </m:sub>
              </m:sSub>
            </m:den>
          </m:f>
        </m:oMath>
      </m:oMathPara>
    </w:p>
    <w:p w14:paraId="25496495" w14:textId="77777777" w:rsidR="000B1E04" w:rsidRPr="002F38E5" w:rsidRDefault="000B1E04" w:rsidP="00D91252">
      <w:pPr>
        <w:rPr>
          <w:rFonts w:eastAsiaTheme="minorEastAsia" w:cstheme="minorHAnsi"/>
          <w:noProof/>
          <w:color w:val="000000"/>
        </w:rPr>
      </w:pPr>
    </w:p>
    <w:p w14:paraId="1B202BC0" w14:textId="1DFDC4FF" w:rsidR="00D91252" w:rsidRPr="002F38E5" w:rsidRDefault="00D91252" w:rsidP="00D91252">
      <w:pPr>
        <w:rPr>
          <w:rFonts w:eastAsiaTheme="minorEastAsia" w:cstheme="minorHAnsi"/>
          <w:iCs/>
          <w:noProof/>
          <w:color w:val="000000"/>
          <w:highlight w:val="yellow"/>
        </w:rPr>
      </w:pPr>
      <m:oMathPara>
        <m:oMath>
          <m:r>
            <w:rPr>
              <w:rFonts w:ascii="Cambria Math" w:eastAsiaTheme="minorEastAsia" w:hAnsi="Cambria Math" w:cstheme="minorHAnsi"/>
              <w:noProof/>
              <w:color w:val="000000"/>
            </w:rPr>
            <m:t>k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+…+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Am</m:t>
              </m:r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p-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m</m:t>
                  </m:r>
                </m:sub>
              </m:sSub>
            </m:den>
          </m:f>
        </m:oMath>
      </m:oMathPara>
    </w:p>
    <w:p w14:paraId="10EFACB6" w14:textId="39B19E98" w:rsidR="00D878A7" w:rsidRPr="00CB0918" w:rsidRDefault="0006013B" w:rsidP="007A5C67">
      <w:pPr>
        <w:rPr>
          <w:rFonts w:eastAsiaTheme="minorEastAsia"/>
          <w:color w:val="000000" w:themeColor="text1"/>
        </w:rPr>
      </w:pPr>
      <w:commentRangeStart w:id="258"/>
      <w:r w:rsidRPr="00CB0918">
        <w:rPr>
          <w:rFonts w:eastAsiaTheme="minorEastAsia" w:cstheme="minorHAnsi"/>
          <w:b/>
          <w:bCs/>
          <w:iCs/>
          <w:noProof/>
          <w:color w:val="000000"/>
        </w:rPr>
        <w:t>Связь передаточной функции и дифференциального уравнения</w:t>
      </w:r>
      <w:commentRangeEnd w:id="258"/>
      <w:r w:rsidR="00080DB2">
        <w:rPr>
          <w:rStyle w:val="a9"/>
        </w:rPr>
        <w:commentReference w:id="258"/>
      </w:r>
      <w:r w:rsidRPr="002F38E5">
        <w:rPr>
          <w:rFonts w:eastAsiaTheme="minorEastAsia" w:cstheme="minorHAnsi"/>
          <w:iCs/>
          <w:noProof/>
          <w:color w:val="000000"/>
        </w:rPr>
        <w:t xml:space="preserve">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K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p+a</m:t>
            </m:r>
          </m:den>
        </m:f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вых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t</m:t>
                </m:r>
              </m:e>
            </m:d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вх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d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t</m:t>
                </m:r>
              </m:e>
            </m:d>
          </m:den>
        </m:f>
      </m:oMath>
    </w:p>
    <w:p w14:paraId="5571B3C7" w14:textId="1F8445E0" w:rsidR="00664A66" w:rsidRPr="00CB0918" w:rsidRDefault="00B15573" w:rsidP="007A5C67">
      <w:pPr>
        <w:rPr>
          <w:rFonts w:eastAsiaTheme="minorEastAsia"/>
          <w:color w:val="000000" w:themeColor="text1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p+a</m:t>
              </m:r>
            </m:e>
          </m:d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</m:oMath>
      </m:oMathPara>
    </w:p>
    <w:p w14:paraId="71B22445" w14:textId="4A43DF95" w:rsidR="00F82144" w:rsidRPr="00CB0918" w:rsidRDefault="002E35D7" w:rsidP="007A5C67">
      <w:pPr>
        <w:rPr>
          <w:rFonts w:eastAsiaTheme="minorEastAsia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ⅆt</m:t>
              </m:r>
            </m:den>
          </m:f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+a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</m:oMath>
      </m:oMathPara>
    </w:p>
    <w:p w14:paraId="33AEACC7" w14:textId="77777777" w:rsidR="00D878A7" w:rsidRPr="00D878A7" w:rsidRDefault="00D878A7" w:rsidP="007A5C67">
      <w:pPr>
        <w:rPr>
          <w:rFonts w:eastAsiaTheme="minorEastAsia"/>
          <w:color w:val="000000" w:themeColor="text1"/>
        </w:rPr>
      </w:pPr>
    </w:p>
    <w:p w14:paraId="192FD31F" w14:textId="77777777" w:rsidR="00B543D0" w:rsidRPr="002F38E5" w:rsidRDefault="00B543D0" w:rsidP="00B543D0">
      <w:pPr>
        <w:pStyle w:val="a5"/>
        <w:shd w:val="clear" w:color="auto" w:fill="FFFFFF"/>
        <w:spacing w:before="150" w:beforeAutospacing="0" w:after="225" w:afterAutospacing="0"/>
        <w:rPr>
          <w:rFonts w:asciiTheme="minorHAnsi" w:hAnsiTheme="minorHAnsi" w:cstheme="minorHAnsi"/>
          <w:color w:val="333333"/>
        </w:rPr>
      </w:pPr>
      <w:r w:rsidRPr="002F38E5">
        <w:rPr>
          <w:rFonts w:asciiTheme="minorHAnsi" w:hAnsiTheme="minorHAnsi" w:cstheme="minorHAnsi"/>
          <w:color w:val="333333"/>
        </w:rPr>
        <w:t>Заменив в передаточной функции оператор </w:t>
      </w:r>
      <m:oMath>
        <m:r>
          <m:rPr>
            <m:sty m:val="p"/>
          </m:rPr>
          <w:rPr>
            <w:rStyle w:val="a7"/>
            <w:rFonts w:ascii="Cambria Math" w:hAnsi="Cambria Math" w:cstheme="minorHAnsi"/>
            <w:color w:val="333333"/>
          </w:rPr>
          <m:t>р</m:t>
        </m:r>
      </m:oMath>
      <w:r w:rsidRPr="002F38E5">
        <w:rPr>
          <w:rFonts w:asciiTheme="minorHAnsi" w:hAnsiTheme="minorHAnsi" w:cstheme="minorHAnsi"/>
          <w:color w:val="333333"/>
        </w:rPr>
        <w:t> на </w:t>
      </w:r>
      <m:oMath>
        <m:r>
          <m:rPr>
            <m:sty m:val="p"/>
          </m:rPr>
          <w:rPr>
            <w:rStyle w:val="a7"/>
            <w:rFonts w:ascii="Cambria Math" w:hAnsi="Cambria Math" w:cstheme="minorHAnsi"/>
            <w:color w:val="333333"/>
          </w:rPr>
          <m:t>jω</m:t>
        </m:r>
      </m:oMath>
      <w:r w:rsidRPr="002F38E5">
        <w:rPr>
          <w:rStyle w:val="a7"/>
          <w:rFonts w:asciiTheme="minorHAnsi" w:hAnsiTheme="minorHAnsi" w:cstheme="minorHAnsi"/>
          <w:color w:val="333333"/>
        </w:rPr>
        <w:t> </w:t>
      </w:r>
      <w:r w:rsidRPr="002F38E5">
        <w:rPr>
          <w:rFonts w:asciiTheme="minorHAnsi" w:hAnsiTheme="minorHAnsi" w:cstheme="minorHAnsi"/>
          <w:color w:val="333333"/>
        </w:rPr>
        <w:t>, вновь получим комплексную передаточную функцию цепи</w:t>
      </w:r>
    </w:p>
    <w:p w14:paraId="5AC314F1" w14:textId="74300E0E" w:rsidR="00B543D0" w:rsidRPr="002F38E5" w:rsidRDefault="001E105D" w:rsidP="00A001C8">
      <w:pPr>
        <w:pStyle w:val="a5"/>
        <w:shd w:val="clear" w:color="auto" w:fill="FFFFFF"/>
        <w:spacing w:before="150" w:beforeAutospacing="0" w:after="225" w:afterAutospacing="0"/>
        <w:rPr>
          <w:rFonts w:asciiTheme="minorHAnsi" w:hAnsiTheme="minorHAnsi" w:cstheme="minorHAnsi"/>
          <w:color w:val="333333"/>
        </w:rPr>
      </w:pPr>
      <m:oMathPara>
        <m:oMath>
          <m:r>
            <w:rPr>
              <w:rFonts w:ascii="Cambria Math" w:hAnsi="Cambria Math" w:cstheme="minorHAnsi"/>
              <w:color w:val="333333"/>
            </w:rPr>
            <m:t>H</m:t>
          </m:r>
          <m:d>
            <m:dPr>
              <m:ctrlPr>
                <w:rPr>
                  <w:rFonts w:ascii="Cambria Math" w:hAnsi="Cambria Math" w:cstheme="minorHAnsi"/>
                  <w:i/>
                  <w:color w:val="333333"/>
                </w:rPr>
              </m:ctrlPr>
            </m:dPr>
            <m:e>
              <m:r>
                <w:rPr>
                  <w:rFonts w:ascii="Cambria Math" w:hAnsi="Cambria Math" w:cstheme="minorHAnsi"/>
                  <w:color w:val="333333"/>
                </w:rPr>
                <m:t>jω</m:t>
              </m:r>
            </m:e>
          </m:d>
          <m:r>
            <w:rPr>
              <w:rFonts w:ascii="Cambria Math" w:hAnsi="Cambria Math" w:cstheme="minorHAnsi"/>
              <w:color w:val="333333"/>
            </w:rPr>
            <m:t>=H</m:t>
          </m:r>
          <m:d>
            <m:dPr>
              <m:ctrlPr>
                <w:rPr>
                  <w:rFonts w:ascii="Cambria Math" w:hAnsi="Cambria Math" w:cstheme="minorHAnsi"/>
                  <w:i/>
                  <w:color w:val="333333"/>
                </w:rPr>
              </m:ctrlPr>
            </m:dPr>
            <m:e>
              <m:r>
                <w:rPr>
                  <w:rFonts w:ascii="Cambria Math" w:hAnsi="Cambria Math" w:cstheme="minorHAnsi"/>
                  <w:color w:val="333333"/>
                </w:rPr>
                <m:t>ω</m:t>
              </m:r>
            </m:e>
          </m:d>
          <m:r>
            <w:rPr>
              <w:rFonts w:ascii="Cambria Math" w:hAnsi="Cambria Math" w:cstheme="minorHAnsi"/>
              <w:color w:val="333333"/>
            </w:rPr>
            <m:t>*</m:t>
          </m:r>
          <m:sSup>
            <m:sSupPr>
              <m:ctrlPr>
                <w:rPr>
                  <w:rFonts w:ascii="Cambria Math" w:hAnsi="Cambria Math" w:cstheme="minorHAnsi"/>
                  <w:i/>
                  <w:color w:val="333333"/>
                </w:rPr>
              </m:ctrlPr>
            </m:sSupPr>
            <m:e>
              <m:r>
                <w:rPr>
                  <w:rFonts w:ascii="Cambria Math" w:hAnsi="Cambria Math" w:cstheme="minorHAnsi"/>
                  <w:color w:val="333333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color w:val="333333"/>
                </w:rPr>
                <m:t>jφ(ω)</m:t>
              </m:r>
            </m:sup>
          </m:sSup>
        </m:oMath>
      </m:oMathPara>
    </w:p>
    <w:p w14:paraId="090742BD" w14:textId="77777777" w:rsidR="00B543D0" w:rsidRPr="002F38E5" w:rsidRDefault="00B543D0" w:rsidP="00B543D0">
      <w:pPr>
        <w:pStyle w:val="a5"/>
        <w:shd w:val="clear" w:color="auto" w:fill="FFFFFF"/>
        <w:spacing w:before="150" w:beforeAutospacing="0" w:after="225" w:afterAutospacing="0"/>
        <w:rPr>
          <w:rFonts w:asciiTheme="minorHAnsi" w:hAnsiTheme="minorHAnsi" w:cstheme="minorHAnsi"/>
          <w:color w:val="333333"/>
        </w:rPr>
      </w:pPr>
      <w:r w:rsidRPr="002F38E5">
        <w:rPr>
          <w:rFonts w:asciiTheme="minorHAnsi" w:hAnsiTheme="minorHAnsi" w:cstheme="minorHAnsi"/>
          <w:color w:val="333333"/>
        </w:rPr>
        <w:t>где АЧХ цепи</w:t>
      </w:r>
    </w:p>
    <w:p w14:paraId="5B105BC1" w14:textId="24C34556" w:rsidR="002C656B" w:rsidRPr="002F38E5" w:rsidRDefault="004141E8" w:rsidP="00B543D0">
      <w:pPr>
        <w:jc w:val="center"/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H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="Times New Roman" w:hAnsi="Cambria Math" w:cstheme="minorHAnsi"/>
                  <w:color w:val="333333"/>
                  <w:lang w:eastAsia="ru-RU"/>
                </w:rPr>
                <m:t>ω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ω+…)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+…)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0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ω+…)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color w:val="000000" w:themeColor="text1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color w:val="000000" w:themeColor="text1"/>
                            </w:rPr>
                            <m:t>3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+…)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</m:den>
              </m:f>
            </m:e>
          </m:rad>
        </m:oMath>
      </m:oMathPara>
    </w:p>
    <w:p w14:paraId="2F341DE4" w14:textId="77777777" w:rsidR="00050E83" w:rsidRPr="002F38E5" w:rsidRDefault="00050E83" w:rsidP="00050E83">
      <w:pPr>
        <w:pStyle w:val="a5"/>
        <w:shd w:val="clear" w:color="auto" w:fill="FFFFFF"/>
        <w:spacing w:before="150" w:beforeAutospacing="0" w:after="225" w:afterAutospacing="0"/>
        <w:rPr>
          <w:rFonts w:asciiTheme="minorHAnsi" w:hAnsiTheme="minorHAnsi" w:cstheme="minorHAnsi"/>
          <w:color w:val="333333"/>
        </w:rPr>
      </w:pPr>
      <w:r w:rsidRPr="002F38E5">
        <w:rPr>
          <w:rFonts w:asciiTheme="minorHAnsi" w:hAnsiTheme="minorHAnsi" w:cstheme="minorHAnsi"/>
          <w:color w:val="333333"/>
        </w:rPr>
        <w:t>ФЧХ цепи</w:t>
      </w:r>
    </w:p>
    <w:p w14:paraId="59650CEF" w14:textId="33F7E873" w:rsidR="00B543D0" w:rsidRPr="002F38E5" w:rsidRDefault="00074446" w:rsidP="00050E83">
      <w:pPr>
        <w:jc w:val="center"/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φ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=arctg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+…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+…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-arctg(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ω-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ω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6FCB371C" w14:textId="77777777" w:rsidR="005C462A" w:rsidRPr="002F38E5" w:rsidRDefault="005C462A" w:rsidP="00267F78">
      <w:pPr>
        <w:rPr>
          <w:rFonts w:eastAsiaTheme="minorEastAsia" w:cstheme="minorHAnsi"/>
          <w:iCs/>
          <w:noProof/>
          <w:color w:val="000000"/>
        </w:rPr>
      </w:pPr>
    </w:p>
    <w:p w14:paraId="0522E0DD" w14:textId="77721CE3" w:rsidR="00267F78" w:rsidRPr="002F38E5" w:rsidRDefault="00267F78" w:rsidP="00267F78">
      <w:pPr>
        <w:rPr>
          <w:rFonts w:eastAsiaTheme="minorEastAsia" w:cstheme="minorHAnsi"/>
          <w:iCs/>
          <w:noProof/>
          <w:color w:val="000000"/>
        </w:rPr>
      </w:pPr>
      <w:r w:rsidRPr="002F38E5">
        <w:rPr>
          <w:rFonts w:eastAsiaTheme="minorEastAsia" w:cstheme="minorHAnsi"/>
          <w:iCs/>
          <w:noProof/>
          <w:color w:val="000000"/>
        </w:rPr>
        <w:t>Первый закон Кирхгофа в операторной форме:</w:t>
      </w:r>
    </w:p>
    <w:p w14:paraId="37B054AD" w14:textId="436A7160" w:rsidR="00B573B2" w:rsidRPr="002F38E5" w:rsidRDefault="000C4D3D" w:rsidP="00B573B2">
      <w:pPr>
        <w:rPr>
          <w:rFonts w:cstheme="minorHAnsi"/>
          <w:noProof/>
          <w:lang w:eastAsia="ru-RU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noProof/>
                  <w:lang w:eastAsia="ru-RU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d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p</m:t>
              </m:r>
            </m:e>
          </m:d>
          <m:r>
            <w:rPr>
              <w:rFonts w:ascii="Cambria Math" w:hAnsi="Cambria Math" w:cstheme="minorHAnsi"/>
              <w:noProof/>
              <w:lang w:eastAsia="ru-RU"/>
            </w:rPr>
            <m:t>+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noProof/>
                  <w:lang w:eastAsia="ru-RU"/>
                </w:rPr>
                <m:t>2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d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p</m:t>
              </m:r>
            </m:e>
          </m:d>
          <m:r>
            <w:rPr>
              <w:rFonts w:ascii="Cambria Math" w:hAnsi="Cambria Math" w:cstheme="minorHAnsi"/>
              <w:noProof/>
              <w:lang w:eastAsia="ru-RU"/>
            </w:rPr>
            <m:t>+…+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noProof/>
                  <w:lang w:eastAsia="ru-RU"/>
                </w:rPr>
                <m:t>n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dPr>
            <m:e>
              <m:r>
                <w:rPr>
                  <w:rFonts w:ascii="Cambria Math" w:hAnsi="Cambria Math" w:cstheme="minorHAnsi"/>
                  <w:noProof/>
                  <w:lang w:eastAsia="ru-RU"/>
                </w:rPr>
                <m:t>p</m:t>
              </m:r>
            </m:e>
          </m:d>
          <m:r>
            <w:rPr>
              <w:rFonts w:ascii="Cambria Math" w:hAnsi="Cambria Math" w:cstheme="minorHAnsi"/>
              <w:noProof/>
              <w:lang w:eastAsia="ru-RU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naryPr>
            <m:sub>
              <m:r>
                <w:rPr>
                  <w:rFonts w:ascii="Cambria Math" w:hAnsi="Cambria Math" w:cstheme="minorHAnsi"/>
                  <w:noProof/>
                  <w:lang w:eastAsia="ru-RU"/>
                </w:rPr>
                <m:t>k=1</m:t>
              </m:r>
            </m:sub>
            <m:sup>
              <m:r>
                <w:rPr>
                  <w:rFonts w:ascii="Cambria Math" w:hAnsi="Cambria Math" w:cstheme="minorHAnsi"/>
                  <w:noProof/>
                  <w:lang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noProof/>
                  <w:lang w:eastAsia="ru-RU"/>
                </w:rPr>
                <m:t>=0</m:t>
              </m:r>
            </m:e>
          </m:nary>
        </m:oMath>
      </m:oMathPara>
    </w:p>
    <w:p w14:paraId="5EEF10D8" w14:textId="77777777" w:rsidR="00B54996" w:rsidRPr="002F38E5" w:rsidRDefault="00B54996" w:rsidP="00B573B2">
      <w:pPr>
        <w:rPr>
          <w:rFonts w:eastAsiaTheme="minorEastAsia" w:cstheme="minorHAnsi"/>
          <w:color w:val="000000" w:themeColor="text1"/>
        </w:rPr>
      </w:pPr>
    </w:p>
    <w:p w14:paraId="7E5CF27A" w14:textId="77777777" w:rsidR="008B5362" w:rsidRPr="002F38E5" w:rsidRDefault="008B5362" w:rsidP="008B5362">
      <w:pPr>
        <w:rPr>
          <w:rFonts w:eastAsiaTheme="minorEastAsia" w:cstheme="minorHAnsi"/>
          <w:iCs/>
          <w:noProof/>
          <w:color w:val="000000"/>
        </w:rPr>
      </w:pPr>
      <w:r w:rsidRPr="002F38E5">
        <w:rPr>
          <w:rFonts w:eastAsiaTheme="minorEastAsia" w:cstheme="minorHAnsi"/>
          <w:iCs/>
          <w:noProof/>
          <w:color w:val="000000"/>
        </w:rPr>
        <w:t>Второй закон Кирхгофа:</w:t>
      </w:r>
    </w:p>
    <w:p w14:paraId="6E82CB75" w14:textId="42B74539" w:rsidR="008B5362" w:rsidRPr="002F38E5" w:rsidRDefault="000C4D3D" w:rsidP="00B573B2">
      <w:pPr>
        <w:rPr>
          <w:rFonts w:cstheme="minorHAnsi"/>
          <w:noProof/>
          <w:lang w:eastAsia="ru-RU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noProof/>
                  <w:lang w:eastAsia="ru-RU"/>
                </w:rPr>
              </m:ctrlPr>
            </m:naryPr>
            <m:sub>
              <m:r>
                <w:rPr>
                  <w:rFonts w:ascii="Cambria Math" w:hAnsi="Cambria Math" w:cstheme="minorHAnsi"/>
                  <w:noProof/>
                  <w:lang w:val="en-US" w:eastAsia="ru-RU"/>
                </w:rPr>
                <m:t>k</m:t>
              </m:r>
              <m:r>
                <w:rPr>
                  <w:rFonts w:ascii="Cambria Math" w:hAnsi="Cambria Math" w:cstheme="minorHAnsi"/>
                  <w:noProof/>
                  <w:lang w:eastAsia="ru-RU"/>
                </w:rPr>
                <m:t>=1</m:t>
              </m:r>
            </m:sub>
            <m:sup>
              <m:r>
                <w:rPr>
                  <w:rFonts w:ascii="Cambria Math" w:hAnsi="Cambria Math" w:cstheme="minorHAnsi"/>
                  <w:noProof/>
                  <w:lang w:eastAsia="ru-RU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noProof/>
                  <w:lang w:eastAsia="ru-RU"/>
                </w:rPr>
                <m:t>*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k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noProof/>
                  <w:lang w:eastAsia="ru-RU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theme="minorHAnsi"/>
                      <w:i/>
                      <w:noProof/>
                      <w:lang w:eastAsia="ru-RU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k=1</m:t>
                  </m:r>
                </m:sub>
                <m:sup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n</m:t>
                  </m:r>
                </m:sup>
                <m:e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[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p</m:t>
                      </m:r>
                    </m:e>
                  </m:d>
                  <w:commentRangeStart w:id="259"/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0</m:t>
                      </m:r>
                    </m:e>
                  </m:d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noProof/>
                          <w:lang w:eastAsia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  <w:lang w:eastAsia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noProof/>
                              <w:lang w:eastAsia="ru-RU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noProof/>
                              <w:lang w:eastAsia="ru-RU"/>
                            </w:rPr>
                            <m:t>ck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(0)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noProof/>
                          <w:lang w:eastAsia="ru-RU"/>
                        </w:rPr>
                        <m:t>p</m:t>
                      </m:r>
                    </m:den>
                  </m:f>
                  <w:commentRangeEnd w:id="259"/>
                  <m:r>
                    <m:rPr>
                      <m:sty m:val="p"/>
                    </m:rPr>
                    <w:rPr>
                      <w:rStyle w:val="a9"/>
                    </w:rPr>
                    <w:commentReference w:id="259"/>
                  </m:r>
                  <m:r>
                    <w:rPr>
                      <w:rFonts w:ascii="Cambria Math" w:hAnsi="Cambria Math" w:cstheme="minorHAnsi"/>
                      <w:noProof/>
                      <w:lang w:eastAsia="ru-RU"/>
                    </w:rPr>
                    <m:t>]</m:t>
                  </m:r>
                </m:e>
              </m:nary>
            </m:e>
          </m:nary>
        </m:oMath>
      </m:oMathPara>
    </w:p>
    <w:p w14:paraId="595135AC" w14:textId="77777777" w:rsidR="00F97A32" w:rsidRPr="002F38E5" w:rsidRDefault="00F97A32" w:rsidP="00B573B2">
      <w:pPr>
        <w:rPr>
          <w:rFonts w:eastAsiaTheme="minorEastAsia" w:cstheme="minorHAnsi"/>
          <w:color w:val="000000" w:themeColor="text1"/>
        </w:rPr>
      </w:pPr>
    </w:p>
    <w:p w14:paraId="5BFBADF3" w14:textId="77777777" w:rsidR="00A001C8" w:rsidRPr="002F38E5" w:rsidRDefault="00A001C8" w:rsidP="00A001C8">
      <w:pPr>
        <w:rPr>
          <w:rFonts w:eastAsiaTheme="minorEastAsia" w:cstheme="minorHAnsi"/>
          <w:iCs/>
          <w:noProof/>
          <w:color w:val="000000"/>
        </w:rPr>
      </w:pPr>
      <w:r w:rsidRPr="002F38E5">
        <w:rPr>
          <w:rFonts w:eastAsiaTheme="minorEastAsia" w:cstheme="minorHAnsi"/>
          <w:iCs/>
          <w:noProof/>
          <w:color w:val="000000"/>
        </w:rPr>
        <w:t>Закон Ома:</w:t>
      </w:r>
    </w:p>
    <w:p w14:paraId="2D4F7301" w14:textId="01910D94" w:rsidR="00A001C8" w:rsidRPr="002F38E5" w:rsidRDefault="00AA290B" w:rsidP="00B573B2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w:commentRangeStart w:id="260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Li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c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0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den>
              </m:f>
              <w:commentRangeEnd w:id="260"/>
              <m:r>
                <m:rPr>
                  <m:sty m:val="p"/>
                </m:rPr>
                <w:rPr>
                  <w:rStyle w:val="a9"/>
                </w:rPr>
                <w:commentReference w:id="260"/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+E(p)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Z(p)</m:t>
              </m:r>
            </m:den>
          </m:f>
        </m:oMath>
      </m:oMathPara>
    </w:p>
    <w:p w14:paraId="662AD4CC" w14:textId="51A44A18" w:rsidR="00F82144" w:rsidRPr="00FF13AF" w:rsidRDefault="00A1215A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Пример:</w:t>
      </w:r>
    </w:p>
    <w:p w14:paraId="26BB5C6D" w14:textId="1B12D870" w:rsidR="00A1215A" w:rsidRPr="002F38E5" w:rsidRDefault="00A1215A" w:rsidP="00A1215A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B95D9CC" wp14:editId="262C0ED8">
            <wp:extent cx="1771650" cy="1468259"/>
            <wp:effectExtent l="0" t="0" r="0" b="0"/>
            <wp:docPr id="221206433" name="Рисунок 48" descr="https://sun9-59.userapi.com/c205424/v205424601/2c8c5/gxuCCG42o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8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46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0792" w14:textId="43B36DB4" w:rsidR="00A1215A" w:rsidRPr="002F38E5" w:rsidRDefault="009971A1" w:rsidP="00A1215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Найдем изображения:</w:t>
      </w:r>
    </w:p>
    <w:p w14:paraId="7FD904F5" w14:textId="00EA54DC" w:rsidR="009971A1" w:rsidRPr="002F38E5" w:rsidRDefault="009971A1" w:rsidP="00A1215A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i→I;U→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;i*R→I*R</m:t>
          </m:r>
        </m:oMath>
      </m:oMathPara>
    </w:p>
    <w:p w14:paraId="38C635B1" w14:textId="03A99A81" w:rsidR="009971A1" w:rsidRPr="002F38E5" w:rsidRDefault="00E77BCE" w:rsidP="00A1215A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L*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di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=p*L*I, т.е</m:t>
          </m:r>
        </m:oMath>
      </m:oMathPara>
    </w:p>
    <w:p w14:paraId="1C98EA62" w14:textId="7E13C323" w:rsidR="00E77BCE" w:rsidRPr="002F38E5" w:rsidRDefault="00E22B5F" w:rsidP="00A1215A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p*(R+p*L)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-изображение тока</m:t>
          </m:r>
        </m:oMath>
      </m:oMathPara>
    </w:p>
    <w:p w14:paraId="5732098E" w14:textId="77777777" w:rsidR="00F77FC8" w:rsidRPr="002F38E5" w:rsidRDefault="00F77FC8" w:rsidP="00A1215A">
      <w:pPr>
        <w:rPr>
          <w:rFonts w:eastAsiaTheme="minorEastAsia" w:cstheme="minorHAnsi"/>
          <w:color w:val="000000" w:themeColor="text1"/>
        </w:rPr>
      </w:pPr>
    </w:p>
    <w:p w14:paraId="5F92A5D7" w14:textId="4539AB61" w:rsidR="00A17A72" w:rsidRPr="002F38E5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p*(R+p*L)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A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B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R+p*L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;A*R=U</m:t>
          </m:r>
        </m:oMath>
      </m:oMathPara>
    </w:p>
    <w:p w14:paraId="507088F8" w14:textId="08437F0B" w:rsidR="00BA2BAD" w:rsidRPr="002F38E5" w:rsidRDefault="00BA2BAD" w:rsidP="007A5C67">
      <w:pPr>
        <w:rPr>
          <w:rFonts w:eastAsiaTheme="minorEastAsia" w:cstheme="minorHAnsi"/>
          <w:color w:val="000000" w:themeColor="text1"/>
        </w:rPr>
      </w:pPr>
    </w:p>
    <w:p w14:paraId="206D8085" w14:textId="3165E3BF" w:rsidR="00BA2BAD" w:rsidRPr="002F38E5" w:rsidRDefault="00BA2BAD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AE+B=0</m:t>
          </m:r>
        </m:oMath>
      </m:oMathPara>
    </w:p>
    <w:p w14:paraId="31EFF6A2" w14:textId="22AA8940" w:rsidR="00D11759" w:rsidRPr="002F38E5" w:rsidRDefault="000B2E85" w:rsidP="007A5C67">
      <w:pPr>
        <w:rPr>
          <w:rFonts w:eastAsiaTheme="minorEastAsia" w:cstheme="minorHAnsi"/>
          <w:i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f>
                    <m:fPr>
                      <m:type m:val="lin"/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L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+p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-оригинал изображения</m:t>
          </m:r>
        </m:oMath>
      </m:oMathPara>
    </w:p>
    <w:p w14:paraId="4185D00C" w14:textId="3368352C" w:rsidR="00897571" w:rsidRDefault="009A6936" w:rsidP="007A5C6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noProof/>
          <w:color w:val="000000" w:themeColor="text1"/>
        </w:rPr>
        <mc:AlternateContent>
          <mc:Choice Requires="wpc">
            <w:drawing>
              <wp:inline distT="0" distB="0" distL="0" distR="0" wp14:anchorId="3FCCAF14" wp14:editId="3BB36804">
                <wp:extent cx="2956319" cy="1724519"/>
                <wp:effectExtent l="0" t="0" r="15875" b="9525"/>
                <wp:docPr id="10" name="Полотно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14:contentPart bwMode="auto" r:id="rId80">
                        <w14:nvContentPartPr>
                          <w14:cNvPr id="17" name="Рукописный ввод 17"/>
                          <w14:cNvContentPartPr/>
                        </w14:nvContentPartPr>
                        <w14:xfrm>
                          <a:off x="138239" y="295620"/>
                          <a:ext cx="52560" cy="83520"/>
                        </w14:xfrm>
                      </w14:contentPart>
                      <w14:contentPart bwMode="auto" r:id="rId81">
                        <w14:nvContentPartPr>
                          <w14:cNvPr id="18" name="Рукописный ввод 18"/>
                          <w14:cNvContentPartPr/>
                        </w14:nvContentPartPr>
                        <w14:xfrm>
                          <a:off x="197639" y="323340"/>
                          <a:ext cx="360" cy="360"/>
                        </w14:xfrm>
                      </w14:contentPart>
                      <w14:contentPart bwMode="auto" r:id="rId82">
                        <w14:nvContentPartPr>
                          <w14:cNvPr id="19" name="Рукописный ввод 19"/>
                          <w14:cNvContentPartPr/>
                        </w14:nvContentPartPr>
                        <w14:xfrm>
                          <a:off x="201959" y="325140"/>
                          <a:ext cx="438120" cy="22680"/>
                        </w14:xfrm>
                      </w14:contentPart>
                      <w14:contentPart bwMode="auto" r:id="rId83">
                        <w14:nvContentPartPr>
                          <w14:cNvPr id="21" name="Рукописный ввод 21"/>
                          <w14:cNvContentPartPr/>
                        </w14:nvContentPartPr>
                        <w14:xfrm>
                          <a:off x="628919" y="236940"/>
                          <a:ext cx="34200" cy="158760"/>
                        </w14:xfrm>
                      </w14:contentPart>
                      <w14:contentPart bwMode="auto" r:id="rId84">
                        <w14:nvContentPartPr>
                          <w14:cNvPr id="31" name="Рукописный ввод 31"/>
                          <w14:cNvContentPartPr/>
                        </w14:nvContentPartPr>
                        <w14:xfrm>
                          <a:off x="661319" y="216060"/>
                          <a:ext cx="431640" cy="185040"/>
                        </w14:xfrm>
                      </w14:contentPart>
                      <w14:contentPart bwMode="auto" r:id="rId85">
                        <w14:nvContentPartPr>
                          <w14:cNvPr id="98781602" name="Рукописный ввод 98781602"/>
                          <w14:cNvContentPartPr/>
                        </w14:nvContentPartPr>
                        <w14:xfrm>
                          <a:off x="1095839" y="322620"/>
                          <a:ext cx="999000" cy="19800"/>
                        </w14:xfrm>
                      </w14:contentPart>
                      <w14:contentPart bwMode="auto" r:id="rId86">
                        <w14:nvContentPartPr>
                          <w14:cNvPr id="98781603" name="Рукописный ввод 98781603"/>
                          <w14:cNvContentPartPr/>
                        </w14:nvContentPartPr>
                        <w14:xfrm>
                          <a:off x="2077919" y="317580"/>
                          <a:ext cx="83520" cy="44640"/>
                        </w14:xfrm>
                      </w14:contentPart>
                      <w14:contentPart bwMode="auto" r:id="rId87">
                        <w14:nvContentPartPr>
                          <w14:cNvPr id="98781604" name="Рукописный ввод 98781604"/>
                          <w14:cNvContentPartPr/>
                        </w14:nvContentPartPr>
                        <w14:xfrm>
                          <a:off x="1584719" y="337380"/>
                          <a:ext cx="17280" cy="320040"/>
                        </w14:xfrm>
                      </w14:contentPart>
                      <w14:contentPart bwMode="auto" r:id="rId88">
                        <w14:nvContentPartPr>
                          <w14:cNvPr id="98781605" name="Рукописный ввод 98781605"/>
                          <w14:cNvContentPartPr/>
                        </w14:nvContentPartPr>
                        <w14:xfrm>
                          <a:off x="1421999" y="663540"/>
                          <a:ext cx="368280" cy="16920"/>
                        </w14:xfrm>
                      </w14:contentPart>
                      <w14:contentPart bwMode="auto" r:id="rId89">
                        <w14:nvContentPartPr>
                          <w14:cNvPr id="98781606" name="Рукописный ввод 98781606"/>
                          <w14:cNvContentPartPr/>
                        </w14:nvContentPartPr>
                        <w14:xfrm>
                          <a:off x="1439639" y="820140"/>
                          <a:ext cx="432360" cy="10440"/>
                        </w14:xfrm>
                      </w14:contentPart>
                      <w14:contentPart bwMode="auto" r:id="rId90">
                        <w14:nvContentPartPr>
                          <w14:cNvPr id="98781607" name="Рукописный ввод 98781607"/>
                          <w14:cNvContentPartPr/>
                        </w14:nvContentPartPr>
                        <w14:xfrm>
                          <a:off x="1576799" y="842460"/>
                          <a:ext cx="18360" cy="231840"/>
                        </w14:xfrm>
                      </w14:contentPart>
                      <w14:contentPart bwMode="auto" r:id="rId91">
                        <w14:nvContentPartPr>
                          <w14:cNvPr id="98781608" name="Рукописный ввод 98781608"/>
                          <w14:cNvContentPartPr/>
                        </w14:nvContentPartPr>
                        <w14:xfrm>
                          <a:off x="248759" y="1042980"/>
                          <a:ext cx="1904040" cy="72360"/>
                        </w14:xfrm>
                      </w14:contentPart>
                      <w14:contentPart bwMode="auto" r:id="rId92">
                        <w14:nvContentPartPr>
                          <w14:cNvPr id="98781609" name="Рукописный ввод 98781609"/>
                          <w14:cNvContentPartPr/>
                        </w14:nvContentPartPr>
                        <w14:xfrm>
                          <a:off x="2097719" y="1040100"/>
                          <a:ext cx="120240" cy="104400"/>
                        </w14:xfrm>
                      </w14:contentPart>
                      <w14:contentPart bwMode="auto" r:id="rId93">
                        <w14:nvContentPartPr>
                          <w14:cNvPr id="98781610" name="Рукописный ввод 98781610"/>
                          <w14:cNvContentPartPr/>
                        </w14:nvContentPartPr>
                        <w14:xfrm>
                          <a:off x="206999" y="1055940"/>
                          <a:ext cx="102600" cy="47520"/>
                        </w14:xfrm>
                      </w14:contentPart>
                      <w14:contentPart bwMode="auto" r:id="rId94">
                        <w14:nvContentPartPr>
                          <w14:cNvPr id="98781612" name="Рукописный ввод 98781612"/>
                          <w14:cNvContentPartPr/>
                        </w14:nvContentPartPr>
                        <w14:xfrm>
                          <a:off x="118439" y="514500"/>
                          <a:ext cx="86400" cy="387720"/>
                        </w14:xfrm>
                      </w14:contentPart>
                      <w14:contentPart bwMode="auto" r:id="rId95">
                        <w14:nvContentPartPr>
                          <w14:cNvPr id="98781613" name="Рукописный ввод 98781613"/>
                          <w14:cNvContentPartPr/>
                        </w14:nvContentPartPr>
                        <w14:xfrm>
                          <a:off x="35999" y="748500"/>
                          <a:ext cx="33120" cy="111240"/>
                        </w14:xfrm>
                      </w14:contentPart>
                      <w14:contentPart bwMode="auto" r:id="rId96">
                        <w14:nvContentPartPr>
                          <w14:cNvPr id="98781615" name="Рукописный ввод 98781615"/>
                          <w14:cNvContentPartPr/>
                        </w14:nvContentPartPr>
                        <w14:xfrm>
                          <a:off x="273599" y="584340"/>
                          <a:ext cx="74520" cy="234000"/>
                        </w14:xfrm>
                      </w14:contentPart>
                      <w14:contentPart bwMode="auto" r:id="rId97">
                        <w14:nvContentPartPr>
                          <w14:cNvPr id="98781616" name="Рукописный ввод 98781616"/>
                          <w14:cNvContentPartPr/>
                        </w14:nvContentPartPr>
                        <w14:xfrm>
                          <a:off x="363959" y="709620"/>
                          <a:ext cx="140760" cy="153720"/>
                        </w14:xfrm>
                      </w14:contentPart>
                      <w14:contentPart bwMode="auto" r:id="rId98">
                        <w14:nvContentPartPr>
                          <w14:cNvPr id="98781620" name="Рукописный ввод 98781620"/>
                          <w14:cNvContentPartPr/>
                        </w14:nvContentPartPr>
                        <w14:xfrm>
                          <a:off x="2177639" y="485340"/>
                          <a:ext cx="204480" cy="398160"/>
                        </w14:xfrm>
                      </w14:contentPart>
                      <w14:contentPart bwMode="auto" r:id="rId99">
                        <w14:nvContentPartPr>
                          <w14:cNvPr id="98781621" name="Рукописный ввод 98781621"/>
                          <w14:cNvContentPartPr/>
                        </w14:nvContentPartPr>
                        <w14:xfrm>
                          <a:off x="2106719" y="734100"/>
                          <a:ext cx="77400" cy="111960"/>
                        </w14:xfrm>
                      </w14:contentPart>
                      <w14:contentPart bwMode="auto" r:id="rId100">
                        <w14:nvContentPartPr>
                          <w14:cNvPr id="98781622" name="Рукописный ввод 98781622"/>
                          <w14:cNvContentPartPr/>
                        </w14:nvContentPartPr>
                        <w14:xfrm>
                          <a:off x="2448719" y="545460"/>
                          <a:ext cx="178560" cy="276840"/>
                        </w14:xfrm>
                      </w14:contentPart>
                      <w14:contentPart bwMode="auto" r:id="rId101">
                        <w14:nvContentPartPr>
                          <w14:cNvPr id="98781625" name="Рукописный ввод 98781625"/>
                          <w14:cNvContentPartPr/>
                        </w14:nvContentPartPr>
                        <w14:xfrm>
                          <a:off x="2597759" y="719340"/>
                          <a:ext cx="358560" cy="183960"/>
                        </w14:xfrm>
                      </w14:contentPart>
                    </wpc:wpc>
                  </a:graphicData>
                </a:graphic>
              </wp:inline>
            </w:drawing>
          </mc:Choice>
          <mc:Fallback>
            <w:pict>
              <v:group w14:anchorId="0954B074" id="Полотно 10" o:spid="_x0000_s1026" editas="canvas" style="width:232.8pt;height:135.8pt;mso-position-horizontal-relative:char;mso-position-vertical-relative:line" coordsize="29559,17240" o:gfxdata="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9559;height:17240;visibility:visible;mso-wrap-style:square" filled="t">
                  <v:fill o:detectmouseclick="t"/>
                  <v:path o:connecttype="none"/>
                </v:shape>
                <v:shape id="Рукописный ввод 17" o:spid="_x0000_s1028" type="#_x0000_t75" style="position:absolute;left:1202;top:2779;width:882;height:1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">
                  <v:imagedata r:id="rId102" o:title=""/>
                </v:shape>
                <v:shape id="Рукописный ввод 18" o:spid="_x0000_s1029" type="#_x0000_t75" style="position:absolute;left:1799;top:3057;width:360;height: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">
                  <v:imagedata r:id="rId103" o:title=""/>
                </v:shape>
                <v:shape id="Рукописный ввод 19" o:spid="_x0000_s1030" type="#_x0000_t75" style="position:absolute;left:1839;top:3071;width:4738;height: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">
                  <v:imagedata r:id="rId104" o:title=""/>
                </v:shape>
                <v:shape id="Рукописный ввод 21" o:spid="_x0000_s1031" type="#_x0000_t75" style="position:absolute;left:6112;top:2189;width:699;height:1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">
                  <v:imagedata r:id="rId105" o:title=""/>
                </v:shape>
                <v:shape id="Рукописный ввод 31" o:spid="_x0000_s1032" type="#_x0000_t75" style="position:absolute;left:6433;top:1980;width:4672;height:2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">
                  <v:imagedata r:id="rId106" o:title=""/>
                </v:shape>
                <v:shape id="Рукописный ввод 98781602" o:spid="_x0000_s1033" type="#_x0000_t75" style="position:absolute;left:10781;top:3046;width:10347;height: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">
                  <v:imagedata r:id="rId107" o:title=""/>
                </v:shape>
                <v:shape id="Рукописный ввод 98781603" o:spid="_x0000_s1034" type="#_x0000_t75" style="position:absolute;left:20599;top:2999;width:1191;height: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">
                  <v:imagedata r:id="rId108" o:title=""/>
                </v:shape>
                <v:shape id="Рукописный ввод 98781604" o:spid="_x0000_s1035" type="#_x0000_t75" style="position:absolute;left:15667;top:3197;width:529;height:3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">
                  <v:imagedata r:id="rId109" o:title=""/>
                </v:shape>
                <v:shape id="Рукописный ввод 98781605" o:spid="_x0000_s1036" type="#_x0000_t75" style="position:absolute;left:14043;top:6459;width:4039;height: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">
                  <v:imagedata r:id="rId110" o:title=""/>
                </v:shape>
                <v:shape id="Рукописный ввод 98781606" o:spid="_x0000_s1037" type="#_x0000_t75" style="position:absolute;left:14216;top:8021;width:4680;height: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">
                  <v:imagedata r:id="rId111" o:title=""/>
                </v:shape>
                <v:shape id="Рукописный ввод 98781607" o:spid="_x0000_s1038" type="#_x0000_t75" style="position:absolute;left:15587;top:8244;width:540;height:2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">
                  <v:imagedata r:id="rId112" o:title=""/>
                </v:shape>
                <v:shape id="Рукописный ввод 98781608" o:spid="_x0000_s1039" type="#_x0000_t75" style="position:absolute;left:2307;top:10253;width:19397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">
                  <v:imagedata r:id="rId113" o:title=""/>
                </v:shape>
                <v:shape id="Рукописный ввод 98781609" o:spid="_x0000_s1040" type="#_x0000_t75" style="position:absolute;left:20800;top:10221;width:1559;height: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">
                  <v:imagedata r:id="rId114" o:title=""/>
                </v:shape>
                <v:shape id="Рукописный ввод 98781610" o:spid="_x0000_s1041" type="#_x0000_t75" style="position:absolute;left:1889;top:10379;width:1383;height: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">
                  <v:imagedata r:id="rId115" o:title=""/>
                </v:shape>
                <v:shape id="Рукописный ввод 98781612" o:spid="_x0000_s1042" type="#_x0000_t75" style="position:absolute;left:1004;top:4965;width:1220;height:4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">
                  <v:imagedata r:id="rId116" o:title=""/>
                </v:shape>
                <v:shape id="Рукописный ввод 98781613" o:spid="_x0000_s1043" type="#_x0000_t75" style="position:absolute;left:183;top:7308;width:688;height:1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">
                  <v:imagedata r:id="rId117" o:title=""/>
                </v:shape>
                <v:shape id="Рукописный ввод 98781615" o:spid="_x0000_s1044" type="#_x0000_t75" style="position:absolute;left:2559;top:5667;width:1102;height: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">
                  <v:imagedata r:id="rId118" o:title=""/>
                </v:shape>
                <v:shape id="Рукописный ввод 98781616" o:spid="_x0000_s1045" type="#_x0000_t75" style="position:absolute;left:3459;top:6916;width:1764;height:18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">
                  <v:imagedata r:id="rId119" o:title=""/>
                </v:shape>
                <v:shape id="Рукописный ввод 98781620" o:spid="_x0000_s1046" type="#_x0000_t75" style="position:absolute;left:21596;top:4677;width:2401;height:4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">
                  <v:imagedata r:id="rId120" o:title=""/>
                </v:shape>
                <v:shape id="Рукописный ввод 98781621" o:spid="_x0000_s1047" type="#_x0000_t75" style="position:absolute;left:20890;top:7161;width:1131;height:1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">
                  <v:imagedata r:id="rId121" o:title=""/>
                </v:shape>
                <v:shape id="Рукописный ввод 98781622" o:spid="_x0000_s1048" type="#_x0000_t75" style="position:absolute;left:24310;top:5278;width:2142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">
                  <v:imagedata r:id="rId122" o:title=""/>
                </v:shape>
                <v:shape id="Рукописный ввод 98781625" o:spid="_x0000_s1049" type="#_x0000_t75" style="position:absolute;left:25934;top:7150;width:3672;height:1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">
                  <v:imagedata r:id="rId123" o:title=""/>
                </v:shape>
                <w10:anchorlock/>
              </v:group>
            </w:pict>
          </mc:Fallback>
        </mc:AlternateContent>
      </w:r>
    </w:p>
    <w:p w14:paraId="20EBCA9E" w14:textId="28A5C49D" w:rsidR="00A957C5" w:rsidRDefault="004F1D9F" w:rsidP="007A5C67">
      <w:pPr>
        <w:rPr>
          <w:rFonts w:eastAsiaTheme="minorEastAsia" w:cstheme="minorHAnsi"/>
          <w:color w:val="000000" w:themeColor="text1"/>
        </w:rPr>
      </w:pPr>
      <m:oMathPara>
        <m:oMath>
          <m:eqArr>
            <m:eqArr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ⅆ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ⅆt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RC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RC</m:t>
                  </m:r>
                </m:den>
              </m:f>
            </m: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p+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τ</m:t>
                      </m:r>
                    </m:den>
                  </m:f>
                </m:e>
              </m:d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in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τ</m:t>
                  </m:r>
                </m:den>
              </m:f>
            </m: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p-α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=f</m:t>
              </m:r>
            </m:e>
          </m:eqArr>
        </m:oMath>
      </m:oMathPara>
    </w:p>
    <w:p w14:paraId="5308FFB3" w14:textId="77777777" w:rsidR="000737D8" w:rsidRPr="00EB1E94" w:rsidRDefault="00F6155C" w:rsidP="007A5C6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p-α</m:t>
                  </m:r>
                </m:e>
              </m:d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-1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 </m:t>
          </m:r>
        </m:oMath>
      </m:oMathPara>
    </w:p>
    <w:p w14:paraId="0F0D3DB7" w14:textId="58190606" w:rsidR="00D11759" w:rsidRPr="00EB1E94" w:rsidRDefault="00DD1B6F" w:rsidP="007A5C67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C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ⅇ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-αt</m:t>
              </m:r>
            </m:sup>
          </m:sSup>
          <m:nary>
            <m:naryPr>
              <m:limLoc m:val="undOvr"/>
              <m:grow m:val="1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ξ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ⅇ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αξ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ⅆξ</m:t>
              </m:r>
            </m:e>
          </m:nary>
        </m:oMath>
      </m:oMathPara>
    </w:p>
    <w:p w14:paraId="745D532B" w14:textId="5DF1B75F" w:rsidR="00AB40FC" w:rsidRPr="002F38E5" w:rsidRDefault="009D3AB7" w:rsidP="00AB40FC">
      <w:pPr>
        <w:rPr>
          <w:rFonts w:eastAsiaTheme="minorEastAsia" w:cstheme="minorHAnsi"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30</w:t>
      </w:r>
      <w:r w:rsidR="00AB40FC" w:rsidRPr="002F38E5">
        <w:rPr>
          <w:rFonts w:cstheme="minorHAnsi"/>
          <w:b/>
          <w:bCs/>
          <w:color w:val="000000" w:themeColor="text1"/>
        </w:rPr>
        <w:t>. Применение преобразования Лапласа для анализа электрических цепей. Пример применения при воздействии меандра постоянной амплитуды.</w:t>
      </w:r>
    </w:p>
    <w:p w14:paraId="6280D642" w14:textId="6D6393C1" w:rsidR="00AB40FC" w:rsidRPr="002F38E5" w:rsidRDefault="00AB40FC" w:rsidP="007A5C67">
      <w:pPr>
        <w:rPr>
          <w:rFonts w:eastAsiaTheme="minorEastAsia" w:cstheme="minorHAnsi"/>
          <w:color w:val="000000" w:themeColor="text1"/>
        </w:rPr>
      </w:pPr>
    </w:p>
    <w:p w14:paraId="201AD192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Прямое преобразование Лапласа:</w:t>
      </w:r>
    </w:p>
    <w:p w14:paraId="3FE68257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f(t)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09231535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p=a+jb</m:t>
        </m:r>
      </m:oMath>
      <w:r w:rsidRPr="002F38E5">
        <w:rPr>
          <w:rFonts w:eastAsiaTheme="minorEastAsia" w:cstheme="minorHAnsi"/>
          <w:color w:val="000000" w:themeColor="text1"/>
        </w:rPr>
        <w:t xml:space="preserve"> – некоторое комплексное число, являющееся переменной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p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</w:p>
    <w:p w14:paraId="21F13E50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</w:p>
    <w:p w14:paraId="3EF05569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Функция 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  <w:r w:rsidRPr="002F38E5">
        <w:rPr>
          <w:rFonts w:eastAsiaTheme="minorEastAsia" w:cstheme="minorHAnsi"/>
          <w:color w:val="000000" w:themeColor="text1"/>
        </w:rPr>
        <w:t xml:space="preserve"> называется </w:t>
      </w:r>
      <w:r w:rsidRPr="002F38E5">
        <w:rPr>
          <w:rFonts w:eastAsiaTheme="minorEastAsia" w:cstheme="minorHAnsi"/>
          <w:b/>
          <w:color w:val="000000" w:themeColor="text1"/>
        </w:rPr>
        <w:t xml:space="preserve">оригиналом, </w:t>
      </w:r>
      <w:r w:rsidRPr="002F38E5">
        <w:rPr>
          <w:rFonts w:eastAsiaTheme="minorEastAsia" w:cstheme="minorHAnsi"/>
          <w:color w:val="000000" w:themeColor="text1"/>
        </w:rPr>
        <w:t xml:space="preserve">а функция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Pr="002F38E5">
        <w:rPr>
          <w:rFonts w:eastAsiaTheme="minorEastAsia" w:cstheme="minorHAnsi"/>
          <w:color w:val="000000" w:themeColor="text1"/>
        </w:rPr>
        <w:t xml:space="preserve"> – её </w:t>
      </w:r>
      <w:r w:rsidRPr="002F38E5">
        <w:rPr>
          <w:rFonts w:eastAsiaTheme="minorEastAsia" w:cstheme="minorHAnsi"/>
          <w:b/>
          <w:color w:val="000000" w:themeColor="text1"/>
        </w:rPr>
        <w:t>изображением</w:t>
      </w:r>
      <w:r w:rsidRPr="002F38E5">
        <w:rPr>
          <w:rFonts w:eastAsiaTheme="minorEastAsia" w:cstheme="minorHAnsi"/>
          <w:color w:val="000000" w:themeColor="text1"/>
        </w:rPr>
        <w:t>.</w:t>
      </w:r>
    </w:p>
    <w:p w14:paraId="25096886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</w:p>
    <w:p w14:paraId="74FBAC2D" w14:textId="77777777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Обратный переход от изображения к оригиналу может быть осуществлен с помощью обратного преобразования Лапласа:</w:t>
      </w:r>
    </w:p>
    <w:p w14:paraId="76092FD5" w14:textId="221EAB83" w:rsidR="00FE4334" w:rsidRPr="002F38E5" w:rsidRDefault="00FE4334" w:rsidP="00FE4334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  <m: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  <w:sym w:font="Symbol" w:char="F070"/>
              </m:r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a-i∞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a+i∞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F(p)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dp</m:t>
              </m:r>
            </m:e>
          </m:nary>
        </m:oMath>
      </m:oMathPara>
    </w:p>
    <w:p w14:paraId="051BD4F9" w14:textId="2FCEB068" w:rsidR="007A4A65" w:rsidRPr="002F38E5" w:rsidRDefault="004072DE" w:rsidP="00FE433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Применение:</w:t>
      </w:r>
    </w:p>
    <w:p w14:paraId="20285531" w14:textId="27524D1D" w:rsidR="00AB40FC" w:rsidRPr="002F38E5" w:rsidRDefault="007A4A65" w:rsidP="007A5C67">
      <w:pPr>
        <w:rPr>
          <w:rFonts w:eastAsiaTheme="minorEastAsia" w:cstheme="minorHAnsi"/>
          <w:color w:val="000000" w:themeColor="text1"/>
          <w:lang w:val="en-US"/>
        </w:rPr>
      </w:pPr>
      <w:r>
        <w:rPr>
          <w:noProof/>
        </w:rPr>
        <w:drawing>
          <wp:inline distT="0" distB="0" distL="0" distR="0" wp14:anchorId="52A190D6" wp14:editId="35C02847">
            <wp:extent cx="3007440" cy="1323975"/>
            <wp:effectExtent l="0" t="0" r="2540" b="0"/>
            <wp:docPr id="445968187" name="Рисунок 37" descr="https://sun9-70.userapi.com/c854420/v854420431/1c5614/x12iFbA_V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4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7FF6F23">
        <w:rPr>
          <w:rFonts w:eastAsiaTheme="minorEastAsia"/>
          <w:color w:val="000000" w:themeColor="text1"/>
          <w:lang w:val="en-US"/>
        </w:rPr>
        <w:t xml:space="preserve">  </w:t>
      </w:r>
      <w:r>
        <w:rPr>
          <w:noProof/>
        </w:rPr>
        <w:drawing>
          <wp:inline distT="0" distB="0" distL="0" distR="0" wp14:anchorId="0B43CAC9" wp14:editId="6A737D84">
            <wp:extent cx="1971675" cy="1298708"/>
            <wp:effectExtent l="0" t="0" r="0" b="0"/>
            <wp:docPr id="1732813451" name="Рисунок 38" descr="https://sun9-63.userapi.com/c857216/v857216431/a66eb/1tZEw1RVK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29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2861" w14:textId="12CAD8B9" w:rsidR="004072DE" w:rsidRPr="002F38E5" w:rsidRDefault="004072DE" w:rsidP="007A5C67">
      <w:pPr>
        <w:rPr>
          <w:rFonts w:eastAsiaTheme="minorEastAsia" w:cstheme="minorHAnsi"/>
          <w:color w:val="000000" w:themeColor="text1"/>
          <w:lang w:val="en-US"/>
        </w:rPr>
      </w:pPr>
    </w:p>
    <w:p w14:paraId="0AE8EFA0" w14:textId="48D4B263" w:rsidR="004072DE" w:rsidRPr="002F38E5" w:rsidRDefault="000C4D3D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=K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</m:oMath>
      </m:oMathPara>
    </w:p>
    <w:p w14:paraId="22CC69FE" w14:textId="20F39617" w:rsidR="000C6247" w:rsidRPr="002F38E5" w:rsidRDefault="000C4D3D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=R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вх</m:t>
              </m:r>
            </m:sub>
          </m:sSub>
        </m:oMath>
      </m:oMathPara>
    </w:p>
    <w:p w14:paraId="3BD1B584" w14:textId="707B987D" w:rsidR="000C6247" w:rsidRPr="002F38E5" w:rsidRDefault="000C4D3D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p+a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</m:oMath>
      </m:oMathPara>
    </w:p>
    <w:p w14:paraId="5095ED52" w14:textId="22BE4193" w:rsidR="002C48CE" w:rsidRPr="002F38E5" w:rsidRDefault="002C48CE" w:rsidP="007A5C67">
      <w:pPr>
        <w:rPr>
          <w:rFonts w:eastAsiaTheme="minorEastAsia" w:cstheme="minorHAnsi"/>
          <w:i/>
          <w:color w:val="000000" w:themeColor="text1"/>
          <w:lang w:val="en-US"/>
        </w:rPr>
      </w:pPr>
    </w:p>
    <w:p w14:paraId="77E6759F" w14:textId="36925557" w:rsidR="002C48CE" w:rsidRPr="002F38E5" w:rsidRDefault="000C4D3D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+a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вх</m:t>
              </m:r>
            </m:sub>
          </m:sSub>
        </m:oMath>
      </m:oMathPara>
    </w:p>
    <w:p w14:paraId="26E0AB1F" w14:textId="4C5303A9" w:rsidR="00226B11" w:rsidRPr="002F38E5" w:rsidRDefault="000C4D3D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вх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=p*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+a*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(p)</m:t>
          </m:r>
        </m:oMath>
      </m:oMathPara>
    </w:p>
    <w:p w14:paraId="27C05039" w14:textId="17D26EC8" w:rsidR="002F04E4" w:rsidRPr="002F38E5" w:rsidRDefault="002F04E4" w:rsidP="007A5C67">
      <w:pPr>
        <w:rPr>
          <w:rFonts w:eastAsiaTheme="minorEastAsia" w:cstheme="minorHAnsi"/>
          <w:i/>
          <w:color w:val="000000" w:themeColor="text1"/>
          <w:lang w:val="en-US"/>
        </w:rPr>
      </w:pPr>
    </w:p>
    <w:p w14:paraId="7EF09A7C" w14:textId="6A5E6B79" w:rsidR="002F04E4" w:rsidRPr="002F38E5" w:rsidRDefault="00287530" w:rsidP="007A5C67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K=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R(p)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Q(p)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;  p=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dt</m:t>
              </m:r>
            </m:den>
          </m:f>
        </m:oMath>
      </m:oMathPara>
    </w:p>
    <w:p w14:paraId="434DF5EC" w14:textId="5912F87B" w:rsidR="00287530" w:rsidRPr="002F38E5" w:rsidRDefault="000C4D3D" w:rsidP="007A5C67">
      <w:pPr>
        <w:rPr>
          <w:rFonts w:eastAsiaTheme="minorEastAsia" w:cstheme="minorHAnsi"/>
          <w:color w:val="000000" w:themeColor="text1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вых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вых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p</m:t>
                  </m:r>
                </m:e>
              </m:d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вх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(0)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p+a</m:t>
              </m:r>
            </m:den>
          </m:f>
        </m:oMath>
      </m:oMathPara>
    </w:p>
    <w:p w14:paraId="2BFEE9FF" w14:textId="7C6482DF" w:rsidR="00AB40FC" w:rsidRPr="002F38E5" w:rsidRDefault="00AB40FC" w:rsidP="007A5C67">
      <w:pPr>
        <w:rPr>
          <w:rFonts w:eastAsiaTheme="minorEastAsia" w:cstheme="minorHAnsi"/>
          <w:color w:val="000000" w:themeColor="text1"/>
        </w:rPr>
      </w:pPr>
    </w:p>
    <w:p w14:paraId="36FD958E" w14:textId="213CEEC4" w:rsidR="005F4786" w:rsidRPr="002F38E5" w:rsidRDefault="00C71A89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Пример:</w:t>
      </w:r>
    </w:p>
    <w:p w14:paraId="39A08E13" w14:textId="4A13DD76" w:rsidR="00C71A89" w:rsidRPr="002F38E5" w:rsidRDefault="00F85D5D" w:rsidP="00F85D5D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542B632" wp14:editId="432F3019">
            <wp:extent cx="2309713" cy="2628900"/>
            <wp:effectExtent l="0" t="0" r="0" b="0"/>
            <wp:docPr id="1912161025" name="Рисунок 39" descr="https://sun9-61.userapi.com/c855336/v855336431/1c5055/zoCDoJsHj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713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CE55" w14:textId="220F3EAC" w:rsidR="00F85D5D" w:rsidRPr="002F38E5" w:rsidRDefault="007C1B12" w:rsidP="00F85D5D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f(t)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15586D44" w14:textId="02E761B9" w:rsidR="005F4786" w:rsidRPr="002F38E5" w:rsidRDefault="007C1B12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H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(p)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p*R*C+1</m:t>
              </m:r>
            </m:den>
          </m:f>
        </m:oMath>
      </m:oMathPara>
    </w:p>
    <w:p w14:paraId="019CA770" w14:textId="61E6047E" w:rsidR="007C1B12" w:rsidRPr="002F38E5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R*C*p*(1+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R*C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den>
          </m:f>
        </m:oMath>
      </m:oMathPara>
    </w:p>
    <w:p w14:paraId="71C210CD" w14:textId="24D15268" w:rsidR="007C1B12" w:rsidRPr="000D7AC2" w:rsidRDefault="000C4D3D" w:rsidP="007A5C67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=E*(1-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e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R*C</m:t>
                  </m:r>
                </m:den>
              </m:f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*t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0D5334D4" w14:textId="3CCA86BB" w:rsidR="000D7AC2" w:rsidRDefault="000D7AC2" w:rsidP="007A5C67">
      <w:pPr>
        <w:rPr>
          <w:rFonts w:eastAsiaTheme="minorEastAsia" w:cstheme="minorHAnsi"/>
          <w:color w:val="000000" w:themeColor="text1"/>
        </w:rPr>
      </w:pPr>
    </w:p>
    <w:p w14:paraId="409F7AE4" w14:textId="52D40160" w:rsidR="000D7AC2" w:rsidRPr="000D7AC2" w:rsidRDefault="009D3AB7" w:rsidP="007A5C67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31</w:t>
      </w:r>
      <w:r w:rsidR="000D7AC2" w:rsidRPr="000D7AC2">
        <w:rPr>
          <w:rFonts w:eastAsiaTheme="minorEastAsia" w:cstheme="minorHAnsi"/>
          <w:b/>
          <w:color w:val="000000" w:themeColor="text1"/>
        </w:rPr>
        <w:t xml:space="preserve">. Применение преобразования Лапласа для анализа электрических цепей. Метод решения линейных дифференциальных уравнений цепи при ненулевых начальных условиях методом преобразования Лапласа. </w:t>
      </w:r>
      <w:r w:rsidR="000D7AC2" w:rsidRPr="00CC3CD6">
        <w:rPr>
          <w:rFonts w:eastAsiaTheme="minorEastAsia" w:cstheme="minorHAnsi"/>
          <w:b/>
          <w:color w:val="00B0F0"/>
        </w:rPr>
        <w:t>Привести пример.</w:t>
      </w:r>
    </w:p>
    <w:p w14:paraId="44BDB4B6" w14:textId="72ABC5A6" w:rsidR="000D7AC2" w:rsidRDefault="000D7AC2" w:rsidP="007A5C67">
      <w:pPr>
        <w:rPr>
          <w:rFonts w:eastAsiaTheme="minorEastAsia" w:cstheme="minorHAnsi"/>
          <w:color w:val="000000" w:themeColor="text1"/>
        </w:rPr>
      </w:pPr>
    </w:p>
    <w:p w14:paraId="2FBC471B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Прямое преобразование Лапласа:</w:t>
      </w:r>
    </w:p>
    <w:p w14:paraId="6500918D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f(t)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61DCB7A5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p=a+jb</m:t>
        </m:r>
      </m:oMath>
      <w:r w:rsidRPr="002F38E5">
        <w:rPr>
          <w:rFonts w:eastAsiaTheme="minorEastAsia" w:cstheme="minorHAnsi"/>
          <w:color w:val="000000" w:themeColor="text1"/>
        </w:rPr>
        <w:t xml:space="preserve"> – некоторое комплексное число, являющееся переменной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p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</w:p>
    <w:p w14:paraId="6B7E2495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</w:p>
    <w:p w14:paraId="614E5AB1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Функция 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  <w:r w:rsidRPr="002F38E5">
        <w:rPr>
          <w:rFonts w:eastAsiaTheme="minorEastAsia" w:cstheme="minorHAnsi"/>
          <w:color w:val="000000" w:themeColor="text1"/>
        </w:rPr>
        <w:t xml:space="preserve"> называется </w:t>
      </w:r>
      <w:r w:rsidRPr="002F38E5">
        <w:rPr>
          <w:rFonts w:eastAsiaTheme="minorEastAsia" w:cstheme="minorHAnsi"/>
          <w:b/>
          <w:color w:val="000000" w:themeColor="text1"/>
        </w:rPr>
        <w:t xml:space="preserve">оригиналом, </w:t>
      </w:r>
      <w:r w:rsidRPr="002F38E5">
        <w:rPr>
          <w:rFonts w:eastAsiaTheme="minorEastAsia" w:cstheme="minorHAnsi"/>
          <w:color w:val="000000" w:themeColor="text1"/>
        </w:rPr>
        <w:t xml:space="preserve">а функция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Pr="002F38E5">
        <w:rPr>
          <w:rFonts w:eastAsiaTheme="minorEastAsia" w:cstheme="minorHAnsi"/>
          <w:color w:val="000000" w:themeColor="text1"/>
        </w:rPr>
        <w:t xml:space="preserve"> – её </w:t>
      </w:r>
      <w:r w:rsidRPr="002F38E5">
        <w:rPr>
          <w:rFonts w:eastAsiaTheme="minorEastAsia" w:cstheme="minorHAnsi"/>
          <w:b/>
          <w:color w:val="000000" w:themeColor="text1"/>
        </w:rPr>
        <w:t>изображением</w:t>
      </w:r>
      <w:r w:rsidRPr="002F38E5">
        <w:rPr>
          <w:rFonts w:eastAsiaTheme="minorEastAsia" w:cstheme="minorHAnsi"/>
          <w:color w:val="000000" w:themeColor="text1"/>
        </w:rPr>
        <w:t>.</w:t>
      </w:r>
    </w:p>
    <w:p w14:paraId="15FA2E2A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</w:p>
    <w:p w14:paraId="39C9D062" w14:textId="77777777" w:rsidR="00E04A20" w:rsidRPr="002F38E5" w:rsidRDefault="00E04A20" w:rsidP="00E04A2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Обратный переход от изображения к оригиналу может быть осуществлен с помощью обратного преобразования Лапласа:</w:t>
      </w:r>
    </w:p>
    <w:p w14:paraId="42CA56C2" w14:textId="36C9C455" w:rsidR="00081958" w:rsidRPr="00AC625C" w:rsidRDefault="00E04A20" w:rsidP="7FBCF9A9">
      <w:pPr>
        <w:jc w:val="center"/>
        <w:rPr>
          <w:rFonts w:eastAsiaTheme="minorEastAsia"/>
          <w:color w:val="000000" w:themeColor="text1"/>
        </w:rPr>
      </w:pPr>
      <w:commentRangeStart w:id="261"/>
      <w:commentRangeStart w:id="262"/>
      <m:oMath>
        <m:r>
          <w:rPr>
            <w:rFonts w:ascii="Cambria Math" w:eastAsiaTheme="minorEastAsia" w:hAnsi="Cambria Math" w:cstheme="minorHAnsi"/>
            <w:color w:val="000000" w:themeColor="text1"/>
          </w:rPr>
          <m:t>f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t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fPr>
          <m:num>
            <m:r>
              <w:rPr>
                <w:rFonts w:ascii="Cambria Math" w:eastAsiaTheme="minorEastAsia" w:hAnsi="Cambria Math" w:cstheme="minorHAnsi"/>
                <w:color w:val="000000" w:themeColor="text1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  <w:color w:val="000000" w:themeColor="text1"/>
              </w:rPr>
              <m:t>2</m:t>
            </m:r>
            <m:r>
              <w:rPr>
                <w:rFonts w:ascii="Cambria Math" w:eastAsiaTheme="minorEastAsia" w:hAnsi="Cambria Math" w:cstheme="minorHAnsi"/>
                <w:i/>
                <w:color w:val="000000" w:themeColor="text1"/>
              </w:rPr>
              <w:sym w:font="Symbol" w:char="F070"/>
            </m:r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i</m:t>
            </m:r>
          </m:den>
        </m:f>
        <m:nary>
          <m:naryPr>
            <m:limLoc m:val="undOvr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naryPr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a-i∞</m:t>
            </m:r>
          </m:sub>
          <m:sup>
            <m:r>
              <w:rPr>
                <w:rFonts w:ascii="Cambria Math" w:eastAsiaTheme="minorEastAsia" w:hAnsi="Cambria Math" w:cstheme="minorHAnsi"/>
                <w:color w:val="000000" w:themeColor="text1"/>
              </w:rPr>
              <m:t>a+i∞</m:t>
            </m:r>
          </m:sup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F(p)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theme="minorHAnsi"/>
                    <w:color w:val="000000" w:themeColor="text1"/>
                  </w:rPr>
                  <m:t>pt</m:t>
                </m:r>
              </m:sup>
            </m:sSup>
            <m:r>
              <w:rPr>
                <w:rFonts w:ascii="Cambria Math" w:eastAsiaTheme="minorEastAsia" w:hAnsi="Cambria Math" w:cstheme="minorHAnsi"/>
                <w:color w:val="000000" w:themeColor="text1"/>
              </w:rPr>
              <m:t>dp</m:t>
            </m:r>
          </m:e>
        </m:nary>
      </m:oMath>
      <w:commentRangeEnd w:id="261"/>
      <w:r>
        <w:commentReference w:id="261"/>
      </w:r>
      <w:commentRangeEnd w:id="262"/>
      <w:r w:rsidR="00585DAE">
        <w:rPr>
          <w:rStyle w:val="a9"/>
        </w:rPr>
        <w:commentReference w:id="262"/>
      </w:r>
    </w:p>
    <w:p w14:paraId="358AC3A1" w14:textId="66D99A1F" w:rsidR="00AC625C" w:rsidRDefault="00AC625C" w:rsidP="00E04A20">
      <w:pPr>
        <w:rPr>
          <w:rFonts w:eastAsiaTheme="minorEastAsia" w:cstheme="minorHAnsi"/>
          <w:color w:val="000000" w:themeColor="text1"/>
        </w:rPr>
      </w:pPr>
    </w:p>
    <w:p w14:paraId="44FA82D2" w14:textId="07EABA81" w:rsidR="003E1954" w:rsidRDefault="003E1954" w:rsidP="00E04A20">
      <w:pPr>
        <w:rPr>
          <w:rFonts w:eastAsiaTheme="minorEastAsia"/>
          <w:color w:val="000000" w:themeColor="text1"/>
        </w:rPr>
      </w:pPr>
      <w:r w:rsidRPr="7FBCF9A9">
        <w:rPr>
          <w:rFonts w:eastAsiaTheme="minorEastAsia"/>
          <w:color w:val="000000" w:themeColor="text1"/>
        </w:rPr>
        <w:t>Теорема о дифференцировании оригинала функции</w:t>
      </w:r>
    </w:p>
    <w:p w14:paraId="043BCA5E" w14:textId="7FA75C15" w:rsidR="003E1954" w:rsidRDefault="000B7BFE" w:rsidP="00E04A20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 xml:space="preserve">Дифференцирование оригинала функции соответствует умножению изображения функции </w:t>
      </w:r>
      <w:r w:rsidR="00176B9B">
        <w:rPr>
          <w:rFonts w:eastAsiaTheme="minorEastAsia" w:cstheme="minorHAnsi"/>
          <w:color w:val="000000" w:themeColor="text1"/>
        </w:rPr>
        <w:t xml:space="preserve">на оператора </w:t>
      </w:r>
      <w:r>
        <w:rPr>
          <w:rFonts w:eastAsiaTheme="minorEastAsia" w:cstheme="minorHAnsi"/>
          <w:color w:val="000000" w:themeColor="text1"/>
        </w:rPr>
        <w:t>Лапласа.</w:t>
      </w:r>
    </w:p>
    <w:p w14:paraId="2DD8D68E" w14:textId="58DD7730" w:rsidR="00081958" w:rsidRDefault="00A71654" w:rsidP="007A5C6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>При ненулевых начальных значениях:</w:t>
      </w:r>
    </w:p>
    <w:p w14:paraId="7DEF5194" w14:textId="469D7F3B" w:rsidR="00EA5E25" w:rsidRPr="006B5578" w:rsidRDefault="006B5578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L*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∂f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∂t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=p*F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-f(+0)</m:t>
          </m:r>
        </m:oMath>
      </m:oMathPara>
    </w:p>
    <w:p w14:paraId="2326E5BC" w14:textId="5639AD65" w:rsidR="006B5578" w:rsidRPr="00EC3693" w:rsidRDefault="00EC3693" w:rsidP="007A5C67">
      <w:pPr>
        <w:rPr>
          <w:rFonts w:eastAsiaTheme="minorEastAsia" w:cstheme="minorHAnsi"/>
          <w:i/>
          <w:color w:val="000000" w:themeColor="text1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L*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∂</m:t>
                  </m:r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*F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-p*f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+0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(+0)</m:t>
          </m:r>
        </m:oMath>
      </m:oMathPara>
    </w:p>
    <w:p w14:paraId="7DBDE3D7" w14:textId="7D9342DF" w:rsidR="00EC3693" w:rsidRDefault="00A71654" w:rsidP="007A5C6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>При нулевых начальных условиях:</w:t>
      </w:r>
    </w:p>
    <w:p w14:paraId="15796212" w14:textId="52FAB870" w:rsidR="00A71654" w:rsidRDefault="004E6781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L*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∂f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t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∂t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=p*F(p)</m:t>
          </m:r>
        </m:oMath>
      </m:oMathPara>
    </w:p>
    <w:p w14:paraId="515D2085" w14:textId="4935C2F8" w:rsidR="00A71654" w:rsidRDefault="004E6781" w:rsidP="007A5C6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>Таким образом, операция дифференцирования функции заменяется арифметической операцией в пространстве изображений функции.</w:t>
      </w:r>
    </w:p>
    <w:p w14:paraId="2E857AF0" w14:textId="77777777" w:rsidR="004E6781" w:rsidRPr="004E6781" w:rsidRDefault="004E6781" w:rsidP="007A5C67">
      <w:pPr>
        <w:rPr>
          <w:rFonts w:eastAsiaTheme="minorEastAsia" w:cstheme="minorHAnsi"/>
          <w:color w:val="000000" w:themeColor="text1"/>
        </w:rPr>
      </w:pPr>
    </w:p>
    <w:p w14:paraId="25BA290B" w14:textId="232919AA" w:rsidR="00DC31E4" w:rsidRPr="002F38E5" w:rsidRDefault="009D3AB7" w:rsidP="007A5C67">
      <w:pPr>
        <w:rPr>
          <w:rFonts w:eastAsiaTheme="minorEastAsia" w:cstheme="minorHAnsi"/>
          <w:color w:val="FF0000"/>
        </w:rPr>
      </w:pPr>
      <w:r>
        <w:rPr>
          <w:rFonts w:eastAsiaTheme="minorEastAsia" w:cstheme="minorHAnsi"/>
          <w:b/>
          <w:color w:val="000000" w:themeColor="text1"/>
        </w:rPr>
        <w:t>32</w:t>
      </w:r>
      <w:r w:rsidR="00D77583"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263" w:name="OLE_LINK242"/>
      <w:bookmarkStart w:id="264" w:name="OLE_LINK243"/>
      <w:r w:rsidR="00D77583" w:rsidRPr="002F38E5">
        <w:rPr>
          <w:rFonts w:eastAsiaTheme="minorEastAsia" w:cstheme="minorHAnsi"/>
          <w:b/>
          <w:color w:val="000000" w:themeColor="text1"/>
        </w:rPr>
        <w:t>Прямое и обратное преобразование Лапласа.</w:t>
      </w:r>
      <w:bookmarkEnd w:id="263"/>
      <w:bookmarkEnd w:id="264"/>
      <w:r w:rsidR="00D77583" w:rsidRPr="002F38E5">
        <w:rPr>
          <w:rFonts w:eastAsiaTheme="minorEastAsia" w:cstheme="minorHAnsi"/>
          <w:b/>
          <w:color w:val="000000" w:themeColor="text1"/>
        </w:rPr>
        <w:t xml:space="preserve"> </w:t>
      </w:r>
      <w:bookmarkStart w:id="265" w:name="OLE_LINK244"/>
      <w:bookmarkStart w:id="266" w:name="OLE_LINK245"/>
      <w:r w:rsidR="00D77583" w:rsidRPr="002F38E5">
        <w:rPr>
          <w:rFonts w:eastAsiaTheme="minorEastAsia" w:cstheme="minorHAnsi"/>
          <w:b/>
          <w:color w:val="000000" w:themeColor="text1"/>
        </w:rPr>
        <w:t>Оригинал и изображение.</w:t>
      </w:r>
      <w:bookmarkEnd w:id="265"/>
      <w:bookmarkEnd w:id="266"/>
      <w:r w:rsidR="00D77583" w:rsidRPr="002F38E5">
        <w:rPr>
          <w:rFonts w:eastAsiaTheme="minorEastAsia" w:cstheme="minorHAnsi"/>
          <w:b/>
          <w:color w:val="000000" w:themeColor="text1"/>
        </w:rPr>
        <w:t xml:space="preserve"> </w:t>
      </w:r>
      <w:bookmarkStart w:id="267" w:name="OLE_LINK246"/>
      <w:bookmarkStart w:id="268" w:name="OLE_LINK247"/>
      <w:r w:rsidR="00D77583" w:rsidRPr="002F38E5">
        <w:rPr>
          <w:rFonts w:eastAsiaTheme="minorEastAsia" w:cstheme="minorHAnsi"/>
          <w:b/>
          <w:color w:val="000000" w:themeColor="text1"/>
        </w:rPr>
        <w:t>Применение преобразования Лапласа для анализа электрических цепей.</w:t>
      </w:r>
      <w:bookmarkEnd w:id="267"/>
      <w:bookmarkEnd w:id="268"/>
      <w:r w:rsidR="00D77583" w:rsidRPr="002F38E5">
        <w:rPr>
          <w:rFonts w:eastAsiaTheme="minorEastAsia" w:cstheme="minorHAnsi"/>
          <w:b/>
          <w:color w:val="000000" w:themeColor="text1"/>
        </w:rPr>
        <w:t xml:space="preserve"> </w:t>
      </w:r>
      <w:r w:rsidR="00D77583" w:rsidRPr="000F3091">
        <w:rPr>
          <w:rFonts w:eastAsiaTheme="minorEastAsia" w:cstheme="minorHAnsi"/>
          <w:b/>
          <w:color w:val="000000" w:themeColor="text1"/>
        </w:rPr>
        <w:t xml:space="preserve">Комплексная частота. </w:t>
      </w:r>
      <w:bookmarkStart w:id="269" w:name="OLE_LINK268"/>
      <w:bookmarkStart w:id="270" w:name="OLE_LINK269"/>
      <w:r w:rsidR="00D77583" w:rsidRPr="002F38E5">
        <w:rPr>
          <w:rFonts w:eastAsiaTheme="minorEastAsia" w:cstheme="minorHAnsi"/>
          <w:b/>
          <w:color w:val="0070C0"/>
        </w:rPr>
        <w:t xml:space="preserve">Нули, полюсы, карта нулей и полюсов двухполюсника. </w:t>
      </w:r>
      <w:bookmarkStart w:id="271" w:name="OLE_LINK270"/>
      <w:bookmarkStart w:id="272" w:name="OLE_LINK271"/>
      <w:bookmarkEnd w:id="269"/>
      <w:bookmarkEnd w:id="270"/>
      <w:r w:rsidR="00D77583" w:rsidRPr="002F38E5">
        <w:rPr>
          <w:rFonts w:eastAsiaTheme="minorEastAsia" w:cstheme="minorHAnsi"/>
          <w:b/>
          <w:color w:val="0070C0"/>
        </w:rPr>
        <w:t>Связь между действительной и мнимой составляющими сопротивления и проводимости линейного двухполюсника.</w:t>
      </w:r>
      <w:r w:rsidR="00D77583" w:rsidRPr="002F38E5">
        <w:rPr>
          <w:rFonts w:eastAsiaTheme="minorEastAsia" w:cstheme="minorHAnsi"/>
          <w:b/>
          <w:color w:val="000000" w:themeColor="text1"/>
        </w:rPr>
        <w:t xml:space="preserve"> </w:t>
      </w:r>
      <w:bookmarkEnd w:id="271"/>
      <w:bookmarkEnd w:id="272"/>
      <w:r w:rsidR="00D77583" w:rsidRPr="002F38E5">
        <w:rPr>
          <w:rFonts w:eastAsiaTheme="minorEastAsia" w:cstheme="minorHAnsi"/>
          <w:b/>
          <w:color w:val="FF0000"/>
        </w:rPr>
        <w:t>Привести пример.</w:t>
      </w:r>
    </w:p>
    <w:p w14:paraId="0F8DD67E" w14:textId="77777777" w:rsidR="000F3091" w:rsidRPr="002F38E5" w:rsidRDefault="000F3091" w:rsidP="000F3091">
      <w:pPr>
        <w:rPr>
          <w:rFonts w:cstheme="minorHAnsi"/>
        </w:rPr>
      </w:pPr>
      <w:r w:rsidRPr="002F38E5">
        <w:rPr>
          <w:rFonts w:cstheme="minorHAnsi"/>
        </w:rPr>
        <w:t>Комплексная амплитуда – величина, не зависящая от времени, модуль и аргумент, которой равны соответственно амплитуде и начальной фазе заданной гармонической функции.</w:t>
      </w:r>
    </w:p>
    <w:p w14:paraId="1CF4E8A5" w14:textId="4F6A4AC8" w:rsidR="000F3091" w:rsidRPr="002F38E5" w:rsidRDefault="000F3091" w:rsidP="007A5C67">
      <w:pPr>
        <w:rPr>
          <w:rFonts w:eastAsiaTheme="minorEastAsia" w:cstheme="minorHAnsi"/>
          <w:color w:val="000000" w:themeColor="text1"/>
        </w:rPr>
      </w:pPr>
    </w:p>
    <w:p w14:paraId="4320500F" w14:textId="59FBA6B4" w:rsidR="00D77583" w:rsidRPr="002F38E5" w:rsidRDefault="005D550C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 xml:space="preserve">Применение преобразования Лапласа для анализа электрических цепей. </w:t>
      </w:r>
      <w:r w:rsidR="00F94E02" w:rsidRPr="002F38E5">
        <w:rPr>
          <w:rFonts w:eastAsiaTheme="minorEastAsia" w:cstheme="minorHAnsi"/>
          <w:b/>
          <w:color w:val="000000" w:themeColor="text1"/>
        </w:rPr>
        <w:t>Прямое и обратное преобразование Лапласа.</w:t>
      </w:r>
      <w:r w:rsidRPr="002F38E5">
        <w:rPr>
          <w:rFonts w:eastAsiaTheme="minorEastAsia" w:cstheme="minorHAnsi"/>
          <w:b/>
          <w:color w:val="000000" w:themeColor="text1"/>
        </w:rPr>
        <w:t xml:space="preserve"> Оригинал и изображение.</w:t>
      </w:r>
    </w:p>
    <w:p w14:paraId="6042BFFB" w14:textId="3F9FD793" w:rsidR="00F94E02" w:rsidRPr="002F38E5" w:rsidRDefault="00F94E02" w:rsidP="007A5C67">
      <w:pPr>
        <w:rPr>
          <w:rFonts w:eastAsiaTheme="minorEastAsia" w:cstheme="minorHAnsi"/>
          <w:color w:val="000000" w:themeColor="text1"/>
        </w:rPr>
      </w:pPr>
    </w:p>
    <w:p w14:paraId="721DF379" w14:textId="40DDD215" w:rsidR="005D550C" w:rsidRPr="002F38E5" w:rsidRDefault="005D550C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Анализ переходных процессов даже для относительно простых цепей зачастую представляет значительные сложности, т.к. требует решения дифференциальных уравнений. Задачу можно существенно упростить, если преобразовать уравнения, сделав их алгебраическими. Но в переходных процессах во всех функциях переменной величиной является время, поэтому для исключения производных требуется перейти к новой не зависящей от времени переменной.</w:t>
      </w:r>
      <w:r w:rsidR="00490C35" w:rsidRPr="002F38E5">
        <w:rPr>
          <w:rFonts w:eastAsiaTheme="minorEastAsia" w:cstheme="minorHAnsi"/>
          <w:color w:val="000000" w:themeColor="text1"/>
        </w:rPr>
        <w:t xml:space="preserve"> Такой переход для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="00490C35" w:rsidRPr="002F38E5">
        <w:rPr>
          <w:rFonts w:eastAsiaTheme="minorEastAsia" w:cstheme="minorHAnsi"/>
          <w:color w:val="000000" w:themeColor="text1"/>
        </w:rPr>
        <w:t xml:space="preserve"> можно осуществить, например, с помощью преобразования Лапласа:</w:t>
      </w:r>
    </w:p>
    <w:p w14:paraId="42A49974" w14:textId="77777777" w:rsidR="005D550C" w:rsidRPr="002F38E5" w:rsidRDefault="005D550C" w:rsidP="007A5C67">
      <w:pPr>
        <w:rPr>
          <w:rFonts w:eastAsiaTheme="minorEastAsia" w:cstheme="minorHAnsi"/>
          <w:color w:val="000000" w:themeColor="text1"/>
        </w:rPr>
      </w:pPr>
    </w:p>
    <w:p w14:paraId="56C8663B" w14:textId="1E612767" w:rsidR="00F94E02" w:rsidRPr="002F38E5" w:rsidRDefault="005D550C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Прямое</w:t>
      </w:r>
      <w:r w:rsidR="00691824" w:rsidRPr="002F38E5">
        <w:rPr>
          <w:rFonts w:eastAsiaTheme="minorEastAsia" w:cstheme="minorHAnsi"/>
          <w:color w:val="000000" w:themeColor="text1"/>
        </w:rPr>
        <w:t xml:space="preserve"> преобразование Лапласа</w:t>
      </w:r>
      <w:r w:rsidRPr="002F38E5">
        <w:rPr>
          <w:rFonts w:eastAsiaTheme="minorEastAsia" w:cstheme="minorHAnsi"/>
          <w:color w:val="000000" w:themeColor="text1"/>
        </w:rPr>
        <w:t>:</w:t>
      </w:r>
    </w:p>
    <w:p w14:paraId="02E5C92D" w14:textId="07AC7C08" w:rsidR="005D550C" w:rsidRPr="002F38E5" w:rsidRDefault="005D550C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f(t)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7F1EF2AE" w14:textId="4E62976E" w:rsidR="005D550C" w:rsidRPr="002F38E5" w:rsidRDefault="005D550C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p=a+jb</m:t>
        </m:r>
      </m:oMath>
      <w:r w:rsidRPr="002F38E5">
        <w:rPr>
          <w:rFonts w:eastAsiaTheme="minorEastAsia" w:cstheme="minorHAnsi"/>
          <w:color w:val="000000" w:themeColor="text1"/>
        </w:rPr>
        <w:t xml:space="preserve"> – некоторое комплексное число, являющееся переменной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p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</w:p>
    <w:p w14:paraId="375837EB" w14:textId="4E660DDC" w:rsidR="008141DC" w:rsidRPr="002F38E5" w:rsidRDefault="008141DC" w:rsidP="007A5C67">
      <w:pPr>
        <w:rPr>
          <w:rFonts w:eastAsiaTheme="minorEastAsia" w:cstheme="minorHAnsi"/>
          <w:color w:val="000000" w:themeColor="text1"/>
        </w:rPr>
      </w:pPr>
    </w:p>
    <w:p w14:paraId="3C2E8272" w14:textId="63C220CC" w:rsidR="008141DC" w:rsidRPr="002F38E5" w:rsidRDefault="008141DC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Функция 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  <w:r w:rsidRPr="002F38E5">
        <w:rPr>
          <w:rFonts w:eastAsiaTheme="minorEastAsia" w:cstheme="minorHAnsi"/>
          <w:color w:val="000000" w:themeColor="text1"/>
        </w:rPr>
        <w:t xml:space="preserve"> называется </w:t>
      </w:r>
      <w:r w:rsidRPr="002F38E5">
        <w:rPr>
          <w:rFonts w:eastAsiaTheme="minorEastAsia" w:cstheme="minorHAnsi"/>
          <w:b/>
          <w:color w:val="000000" w:themeColor="text1"/>
        </w:rPr>
        <w:t xml:space="preserve">оригиналом, </w:t>
      </w:r>
      <w:r w:rsidR="007B16DF" w:rsidRPr="002F38E5">
        <w:rPr>
          <w:rFonts w:eastAsiaTheme="minorEastAsia" w:cstheme="minorHAnsi"/>
          <w:color w:val="000000" w:themeColor="text1"/>
        </w:rPr>
        <w:t xml:space="preserve">а функция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="007B16DF" w:rsidRPr="002F38E5">
        <w:rPr>
          <w:rFonts w:eastAsiaTheme="minorEastAsia" w:cstheme="minorHAnsi"/>
          <w:color w:val="000000" w:themeColor="text1"/>
        </w:rPr>
        <w:t xml:space="preserve"> – её </w:t>
      </w:r>
      <w:r w:rsidR="007B16DF" w:rsidRPr="002F38E5">
        <w:rPr>
          <w:rFonts w:eastAsiaTheme="minorEastAsia" w:cstheme="minorHAnsi"/>
          <w:b/>
          <w:color w:val="000000" w:themeColor="text1"/>
        </w:rPr>
        <w:t>изображением</w:t>
      </w:r>
      <w:r w:rsidR="007B16DF" w:rsidRPr="002F38E5">
        <w:rPr>
          <w:rFonts w:eastAsiaTheme="minorEastAsia" w:cstheme="minorHAnsi"/>
          <w:color w:val="000000" w:themeColor="text1"/>
        </w:rPr>
        <w:t>.</w:t>
      </w:r>
    </w:p>
    <w:p w14:paraId="29711671" w14:textId="7276A8D7" w:rsidR="00CA70B3" w:rsidRPr="002F38E5" w:rsidRDefault="00CA70B3" w:rsidP="007A5C67">
      <w:pPr>
        <w:rPr>
          <w:rFonts w:eastAsiaTheme="minorEastAsia" w:cstheme="minorHAnsi"/>
          <w:color w:val="000000" w:themeColor="text1"/>
        </w:rPr>
      </w:pPr>
    </w:p>
    <w:p w14:paraId="4D383E5C" w14:textId="251600F7" w:rsidR="00CA70B3" w:rsidRPr="002F38E5" w:rsidRDefault="000B4E57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lastRenderedPageBreak/>
        <w:t>Обратный переход от изображения к оригиналу может быть осуществлен с помощью обратного преобразования Лапласа:</w:t>
      </w:r>
    </w:p>
    <w:p w14:paraId="582FD9F9" w14:textId="3234A4A5" w:rsidR="000B4E57" w:rsidRPr="002F38E5" w:rsidRDefault="000B4E57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  <m: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  <w:sym w:font="Symbol" w:char="F070"/>
              </m:r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a-i∞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a+i∞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F(p)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dp</m:t>
              </m:r>
            </m:e>
          </m:nary>
        </m:oMath>
      </m:oMathPara>
    </w:p>
    <w:p w14:paraId="71BC9EF2" w14:textId="6C2A968F" w:rsidR="00FF36AE" w:rsidRPr="002F38E5" w:rsidRDefault="00FF36AE" w:rsidP="007A5C67">
      <w:pPr>
        <w:rPr>
          <w:rFonts w:eastAsiaTheme="minorEastAsia" w:cstheme="minorHAnsi"/>
          <w:color w:val="000000" w:themeColor="text1"/>
        </w:rPr>
      </w:pPr>
    </w:p>
    <w:p w14:paraId="38DED47A" w14:textId="638929F8" w:rsidR="00FF36AE" w:rsidRPr="002F38E5" w:rsidRDefault="00FF36AE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Нули, полюсы, карта нулей и полюсов двухполюсника.</w:t>
      </w:r>
      <w:r w:rsidR="007D2BFF" w:rsidRPr="002F38E5">
        <w:rPr>
          <w:rFonts w:eastAsiaTheme="minorEastAsia" w:cstheme="minorHAnsi"/>
          <w:b/>
          <w:color w:val="000000" w:themeColor="text1"/>
        </w:rPr>
        <w:t xml:space="preserve"> Связь между действительной и мнимой составляющими сопротивления и проводимости линейного двухполюсника.</w:t>
      </w:r>
    </w:p>
    <w:p w14:paraId="7883DA26" w14:textId="76140ACA" w:rsidR="00FF36AE" w:rsidRPr="002F38E5" w:rsidRDefault="00FF36AE" w:rsidP="007A5C67">
      <w:pPr>
        <w:rPr>
          <w:rFonts w:eastAsiaTheme="minorEastAsia" w:cstheme="minorHAnsi"/>
          <w:color w:val="000000" w:themeColor="text1"/>
        </w:rPr>
      </w:pPr>
    </w:p>
    <w:p w14:paraId="79EEEFF9" w14:textId="46DDAC77" w:rsidR="00541B5D" w:rsidRPr="002F38E5" w:rsidRDefault="00541B5D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Если представить входное сопротивление двухполюсника в виде отношения двух полиномов, расположенных по убывающим степеням оператора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>,</w:t>
      </w:r>
    </w:p>
    <w:p w14:paraId="412E2094" w14:textId="21A4B552" w:rsidR="00541B5D" w:rsidRPr="002F38E5" w:rsidRDefault="00541B5D" w:rsidP="007A5C67">
      <w:pPr>
        <w:rPr>
          <w:rFonts w:eastAsiaTheme="minorEastAsia" w:cstheme="minorHAnsi"/>
          <w:color w:val="000000" w:themeColor="text1"/>
        </w:rPr>
      </w:pPr>
    </w:p>
    <w:p w14:paraId="46CCBF50" w14:textId="2D75EEB5" w:rsidR="00541B5D" w:rsidRPr="002F38E5" w:rsidRDefault="003A0B0D" w:rsidP="007A5C67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Z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N(p)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M(p)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w:bookmarkStart w:id="273" w:name="OLE_LINK252"/>
              <w:bookmarkStart w:id="274" w:name="OLE_LINK253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</m:t>
                  </m:r>
                </m:sup>
              </m:sSup>
              <w:bookmarkEnd w:id="273"/>
              <w:bookmarkEnd w:id="274"/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p+a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m-1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den>
          </m:f>
        </m:oMath>
      </m:oMathPara>
    </w:p>
    <w:p w14:paraId="58DB4892" w14:textId="77777777" w:rsidR="0076371A" w:rsidRPr="002F38E5" w:rsidRDefault="0076371A" w:rsidP="007A5C67">
      <w:pPr>
        <w:rPr>
          <w:rFonts w:eastAsiaTheme="minorEastAsia" w:cstheme="minorHAnsi"/>
          <w:color w:val="000000" w:themeColor="text1"/>
        </w:rPr>
      </w:pPr>
    </w:p>
    <w:p w14:paraId="20535452" w14:textId="48652638" w:rsidR="00D21FEB" w:rsidRPr="002F38E5" w:rsidRDefault="0076371A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то должны выполняться следующие пять условий:</w:t>
      </w:r>
    </w:p>
    <w:p w14:paraId="6B77FB3F" w14:textId="74EE95F9" w:rsidR="0076371A" w:rsidRPr="002F38E5" w:rsidRDefault="0076371A" w:rsidP="007A5C67">
      <w:pPr>
        <w:rPr>
          <w:rFonts w:eastAsiaTheme="minorEastAsia" w:cstheme="minorHAnsi"/>
          <w:color w:val="000000" w:themeColor="text1"/>
        </w:rPr>
      </w:pPr>
    </w:p>
    <w:p w14:paraId="7FFC557C" w14:textId="2E90813E" w:rsidR="0076371A" w:rsidRPr="002F38E5" w:rsidRDefault="0021092D" w:rsidP="002109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1) Все коэффициенты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 xml:space="preserve">a и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в числителе и знаменателе должны быть неотрицательны.</w:t>
      </w:r>
    </w:p>
    <w:p w14:paraId="78BAE7E2" w14:textId="4526CC75" w:rsidR="0021092D" w:rsidRPr="002F38E5" w:rsidRDefault="0021092D" w:rsidP="002109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2) </w:t>
      </w:r>
      <w:r w:rsidR="00E96A2F" w:rsidRPr="002F38E5">
        <w:rPr>
          <w:rFonts w:eastAsiaTheme="minorEastAsia" w:cstheme="minorHAnsi"/>
          <w:color w:val="000000" w:themeColor="text1"/>
        </w:rPr>
        <w:t xml:space="preserve">Наивысшая (наименьшая) степень полинома числителя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(n)</m:t>
        </m:r>
      </m:oMath>
      <w:r w:rsidR="00E96A2F" w:rsidRPr="002F38E5">
        <w:rPr>
          <w:rFonts w:eastAsiaTheme="minorEastAsia" w:cstheme="minorHAnsi"/>
          <w:color w:val="000000" w:themeColor="text1"/>
        </w:rPr>
        <w:t xml:space="preserve"> не может отличаться от наивысшей (наименьшей) степени </w:t>
      </w:r>
      <w:r w:rsidR="00632F03" w:rsidRPr="002F38E5">
        <w:rPr>
          <w:rFonts w:eastAsiaTheme="minorEastAsia" w:cstheme="minorHAnsi"/>
          <w:color w:val="000000" w:themeColor="text1"/>
        </w:rPr>
        <w:t xml:space="preserve">полинома знаменателя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(m)</m:t>
        </m:r>
      </m:oMath>
      <w:r w:rsidR="00632F03" w:rsidRPr="002F38E5">
        <w:rPr>
          <w:rFonts w:eastAsiaTheme="minorEastAsia" w:cstheme="minorHAnsi"/>
          <w:color w:val="000000" w:themeColor="text1"/>
        </w:rPr>
        <w:t xml:space="preserve"> более чем на единицу.</w:t>
      </w:r>
    </w:p>
    <w:p w14:paraId="7C7E854F" w14:textId="2403BED7" w:rsidR="000F673C" w:rsidRPr="002F38E5" w:rsidRDefault="000F673C" w:rsidP="002109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3) </w:t>
      </w:r>
      <w:r w:rsidR="009D2C96" w:rsidRPr="002F38E5">
        <w:rPr>
          <w:rFonts w:eastAsiaTheme="minorEastAsia" w:cstheme="minorHAnsi"/>
          <w:color w:val="000000" w:themeColor="text1"/>
        </w:rPr>
        <w:t xml:space="preserve">Если условиться </w:t>
      </w:r>
      <w:bookmarkStart w:id="275" w:name="OLE_LINK274"/>
      <w:bookmarkStart w:id="276" w:name="OLE_LINK275"/>
      <w:r w:rsidR="009D2C96" w:rsidRPr="002F38E5">
        <w:rPr>
          <w:rFonts w:eastAsiaTheme="minorEastAsia" w:cstheme="minorHAnsi"/>
          <w:color w:val="000000" w:themeColor="text1"/>
        </w:rPr>
        <w:t xml:space="preserve">значения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bookmarkEnd w:id="275"/>
      <w:bookmarkEnd w:id="276"/>
      <w:r w:rsidR="009D2C96" w:rsidRPr="002F38E5">
        <w:rPr>
          <w:rFonts w:eastAsiaTheme="minorEastAsia" w:cstheme="minorHAnsi"/>
          <w:color w:val="000000" w:themeColor="text1"/>
        </w:rPr>
        <w:t xml:space="preserve">, </w:t>
      </w:r>
      <w:bookmarkStart w:id="277" w:name="OLE_LINK276"/>
      <w:bookmarkStart w:id="278" w:name="OLE_LINK277"/>
      <w:r w:rsidR="009D2C96" w:rsidRPr="002F38E5">
        <w:rPr>
          <w:rFonts w:eastAsiaTheme="minorEastAsia" w:cstheme="minorHAnsi"/>
          <w:color w:val="000000" w:themeColor="text1"/>
        </w:rPr>
        <w:t xml:space="preserve">при которых </w:t>
      </w:r>
      <w:bookmarkStart w:id="279" w:name="OLE_LINK272"/>
      <w:bookmarkStart w:id="280" w:name="OLE_LINK273"/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  <w:bookmarkEnd w:id="279"/>
        <w:bookmarkEnd w:id="280"/>
        <m:r>
          <w:rPr>
            <w:rFonts w:ascii="Cambria Math" w:eastAsiaTheme="minorEastAsia" w:hAnsi="Cambria Math" w:cstheme="minorHAnsi"/>
            <w:color w:val="000000" w:themeColor="text1"/>
          </w:rPr>
          <m:t>=0</m:t>
        </m:r>
      </m:oMath>
      <w:r w:rsidR="009D2C96" w:rsidRPr="002F38E5">
        <w:rPr>
          <w:rFonts w:eastAsiaTheme="minorEastAsia" w:cstheme="minorHAnsi"/>
          <w:color w:val="000000" w:themeColor="text1"/>
        </w:rPr>
        <w:t xml:space="preserve">, </w:t>
      </w:r>
      <w:bookmarkEnd w:id="277"/>
      <w:bookmarkEnd w:id="278"/>
      <w:r w:rsidR="009D2C96" w:rsidRPr="002F38E5">
        <w:rPr>
          <w:rFonts w:eastAsiaTheme="minorEastAsia" w:cstheme="minorHAnsi"/>
          <w:color w:val="000000" w:themeColor="text1"/>
        </w:rPr>
        <w:t xml:space="preserve">называть </w:t>
      </w:r>
      <w:r w:rsidR="009D2C96" w:rsidRPr="002F38E5">
        <w:rPr>
          <w:rFonts w:eastAsiaTheme="minorEastAsia" w:cstheme="minorHAnsi"/>
          <w:b/>
          <w:color w:val="000000" w:themeColor="text1"/>
        </w:rPr>
        <w:t>нулями</w:t>
      </w:r>
      <w:r w:rsidR="009D2C96" w:rsidRPr="002F38E5">
        <w:rPr>
          <w:rFonts w:eastAsiaTheme="minorEastAsia" w:cstheme="minorHAnsi"/>
          <w:color w:val="000000" w:themeColor="text1"/>
        </w:rPr>
        <w:t xml:space="preserve"> функциями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</m:oMath>
      <w:r w:rsidR="00B00C1F" w:rsidRPr="002F38E5">
        <w:rPr>
          <w:rFonts w:eastAsiaTheme="minorEastAsia" w:cstheme="minorHAnsi"/>
          <w:color w:val="000000" w:themeColor="text1"/>
        </w:rPr>
        <w:t xml:space="preserve">, а значения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="00B00C1F" w:rsidRPr="002F38E5">
        <w:rPr>
          <w:rFonts w:eastAsiaTheme="minorEastAsia" w:cstheme="minorHAnsi"/>
          <w:color w:val="000000" w:themeColor="text1"/>
        </w:rPr>
        <w:t xml:space="preserve">, при которых </w:t>
      </w:r>
      <w:bookmarkStart w:id="281" w:name="OLE_LINK278"/>
      <w:bookmarkStart w:id="282" w:name="OLE_LINK279"/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  <w:bookmarkEnd w:id="281"/>
        <w:bookmarkEnd w:id="282"/>
        <m:r>
          <w:rPr>
            <w:rFonts w:ascii="Cambria Math" w:eastAsiaTheme="minorEastAsia" w:hAnsi="Cambria Math" w:cstheme="minorHAnsi"/>
            <w:color w:val="000000" w:themeColor="text1"/>
          </w:rPr>
          <m:t>=∞</m:t>
        </m:r>
      </m:oMath>
      <w:r w:rsidR="00B00C1F" w:rsidRPr="002F38E5">
        <w:rPr>
          <w:rFonts w:eastAsiaTheme="minorEastAsia" w:cstheme="minorHAnsi"/>
          <w:color w:val="000000" w:themeColor="text1"/>
        </w:rPr>
        <w:t xml:space="preserve">, - </w:t>
      </w:r>
      <w:r w:rsidR="00B00C1F" w:rsidRPr="002F38E5">
        <w:rPr>
          <w:rFonts w:eastAsiaTheme="minorEastAsia" w:cstheme="minorHAnsi"/>
          <w:b/>
          <w:color w:val="000000" w:themeColor="text1"/>
        </w:rPr>
        <w:t>полюсами</w:t>
      </w:r>
      <w:r w:rsidR="00B00C1F" w:rsidRPr="002F38E5">
        <w:rPr>
          <w:rFonts w:eastAsiaTheme="minorEastAsia" w:cstheme="minorHAnsi"/>
          <w:color w:val="000000" w:themeColor="text1"/>
        </w:rPr>
        <w:t xml:space="preserve">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</m:oMath>
      <w:r w:rsidR="00BA5D83" w:rsidRPr="002F38E5">
        <w:rPr>
          <w:rFonts w:eastAsiaTheme="minorEastAsia" w:cstheme="minorHAnsi"/>
          <w:color w:val="000000" w:themeColor="text1"/>
        </w:rPr>
        <w:t xml:space="preserve">, то нули и полюсы </w:t>
      </w:r>
      <w:r w:rsidR="00E86323" w:rsidRPr="002F38E5">
        <w:rPr>
          <w:rFonts w:eastAsiaTheme="minorEastAsia" w:cstheme="minorHAnsi"/>
          <w:color w:val="000000" w:themeColor="text1"/>
        </w:rPr>
        <w:t>должны быть расположены</w:t>
      </w:r>
      <w:r w:rsidR="00762CCA" w:rsidRPr="002F38E5">
        <w:rPr>
          <w:rFonts w:eastAsiaTheme="minorEastAsia" w:cstheme="minorHAnsi"/>
          <w:color w:val="000000" w:themeColor="text1"/>
        </w:rPr>
        <w:t xml:space="preserve"> только в левой части плоскости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="00762CCA" w:rsidRPr="002F38E5">
        <w:rPr>
          <w:rFonts w:eastAsiaTheme="minorEastAsia" w:cstheme="minorHAnsi"/>
          <w:color w:val="000000" w:themeColor="text1"/>
        </w:rPr>
        <w:t>.</w:t>
      </w:r>
    </w:p>
    <w:p w14:paraId="3EBD0E47" w14:textId="22F189BC" w:rsidR="00762CCA" w:rsidRPr="002F38E5" w:rsidRDefault="00762CCA" w:rsidP="002109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4) Нули и полюсы, расположенные на мнимой оси плоскости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>, должны быть только простые, не кратные</w:t>
      </w:r>
    </w:p>
    <w:p w14:paraId="273DB52F" w14:textId="44761149" w:rsidR="00762CCA" w:rsidRPr="002F38E5" w:rsidRDefault="00762CCA" w:rsidP="0021092D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5)</w:t>
      </w:r>
      <w:r w:rsidR="007D4456" w:rsidRPr="002F38E5">
        <w:rPr>
          <w:rFonts w:eastAsiaTheme="minorEastAsia" w:cstheme="minorHAnsi"/>
          <w:color w:val="000000" w:themeColor="text1"/>
        </w:rPr>
        <w:t xml:space="preserve"> Если вместо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="007D4456" w:rsidRPr="002F38E5">
        <w:rPr>
          <w:rFonts w:eastAsiaTheme="minorEastAsia" w:cstheme="minorHAnsi"/>
          <w:color w:val="000000" w:themeColor="text1"/>
        </w:rPr>
        <w:t xml:space="preserve"> в выражение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Z(p)</m:t>
        </m:r>
      </m:oMath>
      <w:r w:rsidR="007D4456" w:rsidRPr="002F38E5">
        <w:rPr>
          <w:rFonts w:eastAsiaTheme="minorEastAsia" w:cstheme="minorHAnsi"/>
          <w:color w:val="000000" w:themeColor="text1"/>
        </w:rPr>
        <w:t xml:space="preserve"> подставить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j</m:t>
        </m:r>
        <w:bookmarkStart w:id="283" w:name="OLE_LINK280"/>
        <w:bookmarkStart w:id="284" w:name="OLE_LINK281"/>
        <m:r>
          <w:rPr>
            <w:rFonts w:ascii="Cambria Math" w:eastAsiaTheme="minorEastAsia" w:hAnsi="Cambria Math" w:cstheme="minorHAnsi"/>
            <w:color w:val="000000" w:themeColor="text1"/>
          </w:rPr>
          <m:t>ω</m:t>
        </m:r>
      </m:oMath>
      <w:bookmarkEnd w:id="283"/>
      <w:bookmarkEnd w:id="284"/>
      <w:r w:rsidR="007D4456" w:rsidRPr="002F38E5">
        <w:rPr>
          <w:rFonts w:eastAsiaTheme="minorEastAsia" w:cstheme="minorHAnsi"/>
          <w:color w:val="000000" w:themeColor="text1"/>
        </w:rPr>
        <w:t xml:space="preserve">, то при любом значении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ω</m:t>
        </m:r>
      </m:oMath>
      <w:r w:rsidR="007D4456" w:rsidRPr="002F38E5">
        <w:rPr>
          <w:rFonts w:eastAsiaTheme="minorEastAsia" w:cstheme="minorHAnsi"/>
          <w:color w:val="000000" w:themeColor="text1"/>
        </w:rPr>
        <w:t xml:space="preserve"> должно быть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ReZ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jω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≥0.</m:t>
        </m:r>
      </m:oMath>
    </w:p>
    <w:p w14:paraId="377C0520" w14:textId="6239C986" w:rsidR="00ED0941" w:rsidRPr="002F38E5" w:rsidRDefault="00ED0941" w:rsidP="007A5C67">
      <w:pPr>
        <w:rPr>
          <w:rFonts w:eastAsiaTheme="minorEastAsia" w:cstheme="minorHAnsi"/>
          <w:color w:val="000000" w:themeColor="text1"/>
        </w:rPr>
      </w:pPr>
    </w:p>
    <w:p w14:paraId="5DF50041" w14:textId="2053F27C" w:rsidR="00684624" w:rsidRPr="002F38E5" w:rsidRDefault="009D3AB7" w:rsidP="007A5C67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33</w:t>
      </w:r>
      <w:r w:rsidR="00684624" w:rsidRPr="002F38E5">
        <w:rPr>
          <w:rFonts w:eastAsiaTheme="minorEastAsia" w:cstheme="minorHAnsi"/>
          <w:b/>
          <w:color w:val="000000" w:themeColor="text1"/>
        </w:rPr>
        <w:t xml:space="preserve">. Прямое и обратное преобразование Лапласа. Оригинал и изображение. Применение преобразования Лапласа для анализа электрических цепей. Комплексная частота. Нули, полюсы, нуль-полюсное представление передаточной функции четырехполюсника. </w:t>
      </w:r>
      <w:r w:rsidR="00684624" w:rsidRPr="002F38E5">
        <w:rPr>
          <w:rFonts w:eastAsiaTheme="minorEastAsia" w:cstheme="minorHAnsi"/>
          <w:b/>
          <w:color w:val="FF0000"/>
        </w:rPr>
        <w:t>Представление передаточных функций активных и пассивных четырехполюсников на комплексной плоскости.</w:t>
      </w:r>
      <w:r w:rsidR="00684624" w:rsidRPr="002F38E5">
        <w:rPr>
          <w:rFonts w:eastAsiaTheme="minorEastAsia" w:cstheme="minorHAnsi"/>
          <w:b/>
          <w:color w:val="000000" w:themeColor="text1"/>
        </w:rPr>
        <w:t xml:space="preserve"> Связь между модулем и фазой минимально-фазового четырехполюсника. Привести примеры.</w:t>
      </w:r>
    </w:p>
    <w:p w14:paraId="3085319A" w14:textId="77777777" w:rsidR="001A399B" w:rsidRPr="002F38E5" w:rsidRDefault="001A399B" w:rsidP="001A399B">
      <w:pPr>
        <w:rPr>
          <w:rFonts w:cstheme="minorHAnsi"/>
        </w:rPr>
      </w:pPr>
      <w:r w:rsidRPr="002F38E5">
        <w:rPr>
          <w:rFonts w:cstheme="minorHAnsi"/>
        </w:rPr>
        <w:t>Комплексная амплитуда – величина, не зависящая от времени, модуль и аргумент, которой равны соответственно амплитуде и начальной фазе заданной гармонической функции.</w:t>
      </w:r>
    </w:p>
    <w:p w14:paraId="0C3A380E" w14:textId="00CCA37C" w:rsidR="001A399B" w:rsidRPr="002F38E5" w:rsidRDefault="001A399B" w:rsidP="007A5C67">
      <w:pPr>
        <w:rPr>
          <w:rFonts w:eastAsiaTheme="minorEastAsia" w:cstheme="minorHAnsi"/>
          <w:color w:val="000000" w:themeColor="text1"/>
        </w:rPr>
      </w:pPr>
    </w:p>
    <w:p w14:paraId="25B1E1FC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Анализ переходных процессов даже для относительно простых цепей зачастую представляет значительные сложности, т.к. требует решения дифференциальных уравнений. Задачу можно существенно упростить, если преобразовать уравнения, сделав их алгебраическими. Но в переходных процессах во всех функциях переменной величиной является время, поэтому для исключения производных требуется перейти к новой не зависящей от времени переменной. Такой переход для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f(t)</m:t>
        </m:r>
      </m:oMath>
      <w:r w:rsidRPr="002F38E5">
        <w:rPr>
          <w:rFonts w:eastAsiaTheme="minorEastAsia" w:cstheme="minorHAnsi"/>
          <w:color w:val="000000" w:themeColor="text1"/>
        </w:rPr>
        <w:t xml:space="preserve"> можно осуществить, например, с помощью преобразования Лапласа:</w:t>
      </w:r>
    </w:p>
    <w:p w14:paraId="343753D5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</w:p>
    <w:p w14:paraId="4997D4F4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Прямое преобразование Лапласа:</w:t>
      </w:r>
    </w:p>
    <w:p w14:paraId="60D16A2B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w:lastRenderedPageBreak/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f(t)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-pt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dt</m:t>
              </m:r>
            </m:e>
          </m:nary>
        </m:oMath>
      </m:oMathPara>
    </w:p>
    <w:p w14:paraId="5CE2EDC1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p=a+jb</m:t>
        </m:r>
      </m:oMath>
      <w:r w:rsidRPr="002F38E5">
        <w:rPr>
          <w:rFonts w:eastAsiaTheme="minorEastAsia" w:cstheme="minorHAnsi"/>
          <w:color w:val="000000" w:themeColor="text1"/>
        </w:rPr>
        <w:t xml:space="preserve"> – некоторое комплексное число, являющееся переменной функции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p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</w:p>
    <w:p w14:paraId="08C7E1CE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</w:p>
    <w:p w14:paraId="772E4365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Функция времени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t</m:t>
        </m:r>
        <m:r>
          <w:rPr>
            <w:rFonts w:ascii="Cambria Math" w:eastAsiaTheme="minorEastAsia" w:hAnsi="Cambria Math" w:cstheme="minorHAnsi"/>
            <w:color w:val="000000" w:themeColor="text1"/>
          </w:rPr>
          <m:t>)</m:t>
        </m:r>
      </m:oMath>
      <w:r w:rsidRPr="002F38E5">
        <w:rPr>
          <w:rFonts w:eastAsiaTheme="minorEastAsia" w:cstheme="minorHAnsi"/>
          <w:color w:val="000000" w:themeColor="text1"/>
        </w:rPr>
        <w:t xml:space="preserve"> называется </w:t>
      </w:r>
      <w:r w:rsidRPr="002F38E5">
        <w:rPr>
          <w:rFonts w:eastAsiaTheme="minorEastAsia" w:cstheme="minorHAnsi"/>
          <w:b/>
          <w:color w:val="000000" w:themeColor="text1"/>
        </w:rPr>
        <w:t xml:space="preserve">оригиналом, </w:t>
      </w:r>
      <w:r w:rsidRPr="002F38E5">
        <w:rPr>
          <w:rFonts w:eastAsiaTheme="minorEastAsia" w:cstheme="minorHAnsi"/>
          <w:color w:val="000000" w:themeColor="text1"/>
        </w:rPr>
        <w:t xml:space="preserve">а функция комплексной переменной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F(p)</m:t>
        </m:r>
      </m:oMath>
      <w:r w:rsidRPr="002F38E5">
        <w:rPr>
          <w:rFonts w:eastAsiaTheme="minorEastAsia" w:cstheme="minorHAnsi"/>
          <w:color w:val="000000" w:themeColor="text1"/>
        </w:rPr>
        <w:t xml:space="preserve"> – её </w:t>
      </w:r>
      <w:r w:rsidRPr="002F38E5">
        <w:rPr>
          <w:rFonts w:eastAsiaTheme="minorEastAsia" w:cstheme="minorHAnsi"/>
          <w:b/>
          <w:color w:val="000000" w:themeColor="text1"/>
        </w:rPr>
        <w:t>изображением</w:t>
      </w:r>
      <w:r w:rsidRPr="002F38E5">
        <w:rPr>
          <w:rFonts w:eastAsiaTheme="minorEastAsia" w:cstheme="minorHAnsi"/>
          <w:color w:val="000000" w:themeColor="text1"/>
        </w:rPr>
        <w:t>.</w:t>
      </w:r>
    </w:p>
    <w:p w14:paraId="44DC764C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</w:p>
    <w:p w14:paraId="58B31E25" w14:textId="77777777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Обратный переход от изображения к оригиналу может быть осуществлен с помощью обратного преобразования Лапласа:</w:t>
      </w:r>
    </w:p>
    <w:p w14:paraId="6A9857CB" w14:textId="6DCF7DFC" w:rsidR="009D7D54" w:rsidRPr="002F38E5" w:rsidRDefault="009D7D54" w:rsidP="009D7D54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f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  <m: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  <w:sym w:font="Symbol" w:char="F070"/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a-i∞</m:t>
              </m:r>
            </m:sub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a+i∞</m:t>
              </m:r>
            </m:sup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F(p)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pt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dp</m:t>
              </m:r>
            </m:e>
          </m:nary>
        </m:oMath>
      </m:oMathPara>
    </w:p>
    <w:p w14:paraId="2FE08526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Нули, полюсы, карта нулей и полюсов двухполюсника. Связь между действительной и мнимой составляющими сопротивления и проводимости линейного двухполюсника.</w:t>
      </w:r>
    </w:p>
    <w:p w14:paraId="5360E170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</w:p>
    <w:p w14:paraId="46B56F56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Если представить входное сопротивление двухполюсника в виде отношения двух полиномов, расположенных по убывающим степеням оператора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>,</w:t>
      </w:r>
    </w:p>
    <w:p w14:paraId="397D146E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</w:p>
    <w:p w14:paraId="0E857FCE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Z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N(p)</m:t>
              </m:r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M(p)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p+a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m-1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p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m-1</m:t>
                  </m:r>
                </m:sup>
              </m:s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p+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den>
          </m:f>
        </m:oMath>
      </m:oMathPara>
    </w:p>
    <w:p w14:paraId="3284AC06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</w:p>
    <w:p w14:paraId="6677AE3E" w14:textId="41C484DE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то должны выполняться следующие пять условий:</w:t>
      </w:r>
    </w:p>
    <w:p w14:paraId="18646D06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1) Все коэффициенты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 xml:space="preserve">a и </m:t>
        </m:r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в числителе и знаменателе должны быть неотрицательны.</w:t>
      </w:r>
    </w:p>
    <w:p w14:paraId="5FB73341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2) Наивысшая (наименьшая) степень полинома числителя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(n)</m:t>
        </m:r>
      </m:oMath>
      <w:r w:rsidRPr="002F38E5">
        <w:rPr>
          <w:rFonts w:eastAsiaTheme="minorEastAsia" w:cstheme="minorHAnsi"/>
          <w:color w:val="000000" w:themeColor="text1"/>
        </w:rPr>
        <w:t xml:space="preserve"> не может отличаться от наивысшей (наименьшей) степени полинома знаменателя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(m)</m:t>
        </m:r>
      </m:oMath>
      <w:r w:rsidRPr="002F38E5">
        <w:rPr>
          <w:rFonts w:eastAsiaTheme="minorEastAsia" w:cstheme="minorHAnsi"/>
          <w:color w:val="000000" w:themeColor="text1"/>
        </w:rPr>
        <w:t xml:space="preserve"> более чем на единицу.</w:t>
      </w:r>
    </w:p>
    <w:p w14:paraId="123627AC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3) Если условиться значения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 xml:space="preserve">, при которых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=0</m:t>
        </m:r>
      </m:oMath>
      <w:r w:rsidRPr="002F38E5">
        <w:rPr>
          <w:rFonts w:eastAsiaTheme="minorEastAsia" w:cstheme="minorHAnsi"/>
          <w:color w:val="000000" w:themeColor="text1"/>
        </w:rPr>
        <w:t xml:space="preserve">, называть </w:t>
      </w:r>
      <w:r w:rsidRPr="002F38E5">
        <w:rPr>
          <w:rFonts w:eastAsiaTheme="minorEastAsia" w:cstheme="minorHAnsi"/>
          <w:b/>
          <w:color w:val="000000" w:themeColor="text1"/>
        </w:rPr>
        <w:t>нулями</w:t>
      </w:r>
      <w:r w:rsidRPr="002F38E5">
        <w:rPr>
          <w:rFonts w:eastAsiaTheme="minorEastAsia" w:cstheme="minorHAnsi"/>
          <w:color w:val="000000" w:themeColor="text1"/>
        </w:rPr>
        <w:t xml:space="preserve"> функциями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</m:oMath>
      <w:r w:rsidRPr="002F38E5">
        <w:rPr>
          <w:rFonts w:eastAsiaTheme="minorEastAsia" w:cstheme="minorHAnsi"/>
          <w:color w:val="000000" w:themeColor="text1"/>
        </w:rPr>
        <w:t xml:space="preserve">, а значения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 xml:space="preserve">, при которых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=∞</m:t>
        </m:r>
      </m:oMath>
      <w:r w:rsidRPr="002F38E5">
        <w:rPr>
          <w:rFonts w:eastAsiaTheme="minorEastAsia" w:cstheme="minorHAnsi"/>
          <w:color w:val="000000" w:themeColor="text1"/>
        </w:rPr>
        <w:t xml:space="preserve">, - </w:t>
      </w:r>
      <w:r w:rsidRPr="002F38E5">
        <w:rPr>
          <w:rFonts w:eastAsiaTheme="minorEastAsia" w:cstheme="minorHAnsi"/>
          <w:b/>
          <w:color w:val="000000" w:themeColor="text1"/>
        </w:rPr>
        <w:t>полюсами</w:t>
      </w:r>
      <w:r w:rsidRPr="002F38E5">
        <w:rPr>
          <w:rFonts w:eastAsiaTheme="minorEastAsia" w:cstheme="minorHAnsi"/>
          <w:color w:val="000000" w:themeColor="text1"/>
        </w:rPr>
        <w:t xml:space="preserve">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p</m:t>
            </m:r>
          </m:e>
        </m:d>
      </m:oMath>
      <w:r w:rsidRPr="002F38E5">
        <w:rPr>
          <w:rFonts w:eastAsiaTheme="minorEastAsia" w:cstheme="minorHAnsi"/>
          <w:color w:val="000000" w:themeColor="text1"/>
        </w:rPr>
        <w:t xml:space="preserve">, то нули и полюсы должны быть расположены только в левой части плоскости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>.</w:t>
      </w:r>
    </w:p>
    <w:p w14:paraId="429CA9E8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4) Нули и полюсы, расположенные на мнимой оси плоскости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>, должны быть только простые, не кратные</w:t>
      </w:r>
    </w:p>
    <w:p w14:paraId="0F2EFA82" w14:textId="77777777" w:rsidR="00392A80" w:rsidRPr="002F38E5" w:rsidRDefault="00392A80" w:rsidP="00392A8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5) Если вместо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p</m:t>
        </m:r>
      </m:oMath>
      <w:r w:rsidRPr="002F38E5">
        <w:rPr>
          <w:rFonts w:eastAsiaTheme="minorEastAsia" w:cstheme="minorHAnsi"/>
          <w:color w:val="000000" w:themeColor="text1"/>
        </w:rPr>
        <w:t xml:space="preserve"> в выражение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Z(p)</m:t>
        </m:r>
      </m:oMath>
      <w:r w:rsidRPr="002F38E5">
        <w:rPr>
          <w:rFonts w:eastAsiaTheme="minorEastAsia" w:cstheme="minorHAnsi"/>
          <w:color w:val="000000" w:themeColor="text1"/>
        </w:rPr>
        <w:t xml:space="preserve"> подставить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jω</m:t>
        </m:r>
      </m:oMath>
      <w:r w:rsidRPr="002F38E5">
        <w:rPr>
          <w:rFonts w:eastAsiaTheme="minorEastAsia" w:cstheme="minorHAnsi"/>
          <w:color w:val="000000" w:themeColor="text1"/>
        </w:rPr>
        <w:t xml:space="preserve">, то при любом значении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ω</m:t>
        </m:r>
      </m:oMath>
      <w:r w:rsidRPr="002F38E5">
        <w:rPr>
          <w:rFonts w:eastAsiaTheme="minorEastAsia" w:cstheme="minorHAnsi"/>
          <w:color w:val="000000" w:themeColor="text1"/>
        </w:rPr>
        <w:t xml:space="preserve"> должно быть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ReZ</m:t>
        </m:r>
        <m:d>
          <m:d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d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jω</m:t>
            </m:r>
          </m:e>
        </m:d>
        <m:r>
          <w:rPr>
            <w:rFonts w:ascii="Cambria Math" w:eastAsiaTheme="minorEastAsia" w:hAnsi="Cambria Math" w:cstheme="minorHAnsi"/>
            <w:color w:val="000000" w:themeColor="text1"/>
          </w:rPr>
          <m:t>≥0.</m:t>
        </m:r>
      </m:oMath>
    </w:p>
    <w:p w14:paraId="1BDD9493" w14:textId="6A4E8E76" w:rsidR="004C1E27" w:rsidRPr="002F38E5" w:rsidRDefault="004C1E27" w:rsidP="007A5C67">
      <w:pPr>
        <w:rPr>
          <w:rFonts w:eastAsiaTheme="minorEastAsia" w:cstheme="minorHAnsi"/>
          <w:color w:val="000000" w:themeColor="text1"/>
        </w:rPr>
      </w:pPr>
    </w:p>
    <w:p w14:paraId="62BC3482" w14:textId="4E2F132A" w:rsidR="00CC5115" w:rsidRPr="002F38E5" w:rsidRDefault="00A9594D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Связь между модулем и фазой минимально-фазового четырехполюсника.</w:t>
      </w:r>
    </w:p>
    <w:p w14:paraId="7EFF0E31" w14:textId="19555F44" w:rsidR="00937477" w:rsidRPr="002F38E5" w:rsidRDefault="00956A2E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У минимально-фазовых четырехполюсников все нули передаточной функции расположены в левой части плотности. У неминимально-фазовых четырехполюсников хотя бы часть нулей находится в правой части плоскости. Название объясняется тем, что при одинаковом значении модулей передаточной функции м.ф и н.ф четырехполюсника аргумент передаточной функции м.ф. четырехполюсника меньше аргумента передаточной функции н.ф. четырехполюсника.</w:t>
      </w:r>
    </w:p>
    <w:p w14:paraId="071785D6" w14:textId="77777777" w:rsidR="00160CE0" w:rsidRPr="002F38E5" w:rsidRDefault="00160CE0" w:rsidP="007A5C67">
      <w:pPr>
        <w:rPr>
          <w:rFonts w:eastAsiaTheme="minorEastAsia" w:cstheme="minorHAnsi"/>
          <w:color w:val="000000" w:themeColor="text1"/>
        </w:rPr>
      </w:pPr>
    </w:p>
    <w:p w14:paraId="2F839456" w14:textId="43B2FAFC" w:rsidR="003930CB" w:rsidRPr="002F38E5" w:rsidRDefault="009D3AB7" w:rsidP="007A5C67">
      <w:pPr>
        <w:rPr>
          <w:rFonts w:eastAsiaTheme="minorEastAsia" w:cstheme="minorHAnsi"/>
          <w:bCs/>
          <w:iCs/>
          <w:noProof/>
          <w:color w:val="000000"/>
        </w:rPr>
      </w:pPr>
      <w:r>
        <w:rPr>
          <w:rFonts w:eastAsiaTheme="minorEastAsia" w:cstheme="minorHAnsi"/>
          <w:b/>
          <w:bCs/>
          <w:iCs/>
          <w:noProof/>
          <w:color w:val="000000"/>
        </w:rPr>
        <w:t>34</w:t>
      </w:r>
      <w:r w:rsidR="003930CB" w:rsidRPr="002F38E5">
        <w:rPr>
          <w:rFonts w:eastAsiaTheme="minorEastAsia" w:cstheme="minorHAnsi"/>
          <w:b/>
          <w:bCs/>
          <w:iCs/>
          <w:noProof/>
          <w:color w:val="000000"/>
        </w:rPr>
        <w:t>. Электрические цепи с распределенными параметрами (длинные линии). Вывод телеграфных уравнений и уравнений Гельмгольца. Погонные сопротивления, проводимости, волновое сопротивление.</w:t>
      </w:r>
    </w:p>
    <w:p w14:paraId="05FF4C9B" w14:textId="2E2A934D" w:rsidR="00D97657" w:rsidRPr="002F38E5" w:rsidRDefault="00D97657" w:rsidP="007A5C67">
      <w:pPr>
        <w:rPr>
          <w:rFonts w:eastAsiaTheme="minorEastAsia" w:cstheme="minorHAnsi"/>
          <w:bCs/>
          <w:iCs/>
          <w:noProof/>
          <w:color w:val="000000"/>
        </w:rPr>
      </w:pPr>
    </w:p>
    <w:p w14:paraId="60F871E1" w14:textId="77777777" w:rsidR="005875E7" w:rsidRPr="002F38E5" w:rsidRDefault="005875E7" w:rsidP="005875E7">
      <w:pPr>
        <w:rPr>
          <w:rFonts w:eastAsiaTheme="minorEastAsia" w:cstheme="minorHAnsi"/>
          <w:iCs/>
          <w:noProof/>
          <w:color w:val="000000"/>
        </w:rPr>
      </w:pPr>
      <w:r w:rsidRPr="002F38E5">
        <w:rPr>
          <w:rFonts w:eastAsiaTheme="minorEastAsia" w:cstheme="minorHAnsi"/>
          <w:iCs/>
          <w:noProof/>
          <w:color w:val="000000"/>
        </w:rPr>
        <w:t>В модели длинной линии при рассчёте нельзя не учитывать длину этой линии.</w:t>
      </w:r>
    </w:p>
    <w:p w14:paraId="0320F678" w14:textId="77777777" w:rsidR="005875E7" w:rsidRPr="002F38E5" w:rsidRDefault="005875E7" w:rsidP="005875E7">
      <w:pPr>
        <w:rPr>
          <w:rFonts w:cstheme="minorHAnsi"/>
          <w:color w:val="000000" w:themeColor="text1"/>
        </w:rPr>
      </w:pPr>
    </w:p>
    <w:p w14:paraId="75A1622E" w14:textId="4B4076F8" w:rsidR="005875E7" w:rsidRPr="002F38E5" w:rsidRDefault="005875E7" w:rsidP="005875E7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color w:val="000000" w:themeColor="text1"/>
        </w:rPr>
        <w:lastRenderedPageBreak/>
        <w:t xml:space="preserve">Цепи с распределенными параметрами — это такие электрические цепи, в которых напряжения и токи на различных участках даже неразветвленной цепи отличаются друг от друга, т.е. являются функциями двух независимых переменных: времени </w:t>
      </w:r>
      <m:oMath>
        <m:r>
          <w:rPr>
            <w:rFonts w:ascii="Cambria Math" w:hAnsi="Cambria Math" w:cstheme="minorHAnsi"/>
            <w:color w:val="000000" w:themeColor="text1"/>
          </w:rPr>
          <m:t>t</m:t>
        </m:r>
      </m:oMath>
      <w:r w:rsidRPr="002F38E5">
        <w:rPr>
          <w:rFonts w:cstheme="minorHAnsi"/>
          <w:color w:val="000000" w:themeColor="text1"/>
        </w:rPr>
        <w:t xml:space="preserve"> и пространственной координаты </w:t>
      </w:r>
      <m:oMath>
        <m:r>
          <w:rPr>
            <w:rFonts w:ascii="Cambria Math" w:hAnsi="Cambria Math" w:cstheme="minorHAnsi"/>
            <w:color w:val="000000" w:themeColor="text1"/>
          </w:rPr>
          <m:t>x</m:t>
        </m:r>
      </m:oMath>
      <w:r w:rsidRPr="002F38E5">
        <w:rPr>
          <w:rFonts w:cstheme="minorHAnsi"/>
          <w:color w:val="000000" w:themeColor="text1"/>
        </w:rPr>
        <w:t>. У цепи данного класса каждый элемент их длины характеризуется сопротивлением, индуктивностью, а между проводами – соответственно емкостью и проводимостью.</w:t>
      </w:r>
    </w:p>
    <w:p w14:paraId="3261C545" w14:textId="728A0D0E" w:rsidR="00D97657" w:rsidRPr="002F38E5" w:rsidRDefault="00D97657" w:rsidP="007A5C67">
      <w:pPr>
        <w:rPr>
          <w:rFonts w:eastAsiaTheme="minorEastAsia" w:cstheme="minorHAnsi"/>
          <w:color w:val="000000" w:themeColor="text1"/>
        </w:rPr>
      </w:pPr>
    </w:p>
    <w:p w14:paraId="3523BA50" w14:textId="7AABC876" w:rsidR="004A2846" w:rsidRPr="002F38E5" w:rsidRDefault="004A2846" w:rsidP="004A2846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32E7BF6" wp14:editId="38BFE6D2">
            <wp:extent cx="3228975" cy="1667014"/>
            <wp:effectExtent l="0" t="0" r="0" b="9525"/>
            <wp:docPr id="187351212" name="Рисунок 49" descr="https://sun9-31.userapi.com/c858424/v858424601/134bc9/eG43buFol_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9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6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4025" w14:textId="023C366E" w:rsidR="004A2846" w:rsidRPr="002F38E5" w:rsidRDefault="004A2846" w:rsidP="004A2846">
      <w:pPr>
        <w:rPr>
          <w:rFonts w:eastAsiaTheme="minorEastAsia" w:cstheme="minorHAnsi"/>
          <w:color w:val="000000" w:themeColor="text1"/>
        </w:rPr>
      </w:pPr>
    </w:p>
    <w:p w14:paraId="5B00CD49" w14:textId="2FC1FBD7" w:rsidR="00D2579E" w:rsidRPr="002F38E5" w:rsidRDefault="00D955D2" w:rsidP="004A2846">
      <w:pPr>
        <w:rPr>
          <w:rFonts w:eastAsiaTheme="minorEastAsia" w:cstheme="minorHAnsi"/>
          <w:iCs/>
          <w:color w:val="000000"/>
        </w:rPr>
      </w:pPr>
      <m:oMathPara>
        <m:oMath>
          <m:r>
            <w:rPr>
              <w:rFonts w:ascii="Cambria Math" w:eastAsiaTheme="minorEastAsia" w:hAnsi="Cambria Math" w:cstheme="minorHAnsi"/>
              <w:noProof/>
              <w:color w:val="000000"/>
            </w:rPr>
            <m:t>U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z,t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=U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z+ⅆz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ⅆz⋅i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z+ⅆz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d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</m:t>
              </m:r>
            </m:sub>
          </m:sSub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∂I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z+ⅆz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∂t</m:t>
              </m:r>
            </m:den>
          </m:f>
        </m:oMath>
      </m:oMathPara>
    </w:p>
    <w:p w14:paraId="3FE73914" w14:textId="58DFEB81" w:rsidR="00D955D2" w:rsidRPr="002F38E5" w:rsidRDefault="00D955D2" w:rsidP="004A2846">
      <w:pPr>
        <w:rPr>
          <w:rFonts w:eastAsiaTheme="minorEastAsia" w:cstheme="minorHAnsi"/>
          <w:iCs/>
          <w:color w:val="000000"/>
        </w:rPr>
      </w:pPr>
      <m:oMathPara>
        <m:oMath>
          <m:r>
            <w:rPr>
              <w:rFonts w:ascii="Cambria Math" w:eastAsiaTheme="minorEastAsia" w:hAnsi="Cambria Math" w:cstheme="minorHAnsi"/>
              <w:noProof/>
              <w:color w:val="000000"/>
            </w:rPr>
            <m:t>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  <w:lang w:val="en-US"/>
                </w:rPr>
                <m:t>z</m:t>
              </m:r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,t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=I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z+ⅆz,t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G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dzU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z,t</m:t>
              </m:r>
            </m:e>
          </m:d>
          <m:r>
            <w:rPr>
              <w:rFonts w:ascii="Cambria Math" w:eastAsiaTheme="minorEastAsia" w:hAnsi="Cambria Math" w:cstheme="minorHAnsi"/>
              <w:noProof/>
              <w:color w:val="000000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dz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∂U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z,t</m:t>
                  </m:r>
                </m:e>
              </m:d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∂t</m:t>
              </m:r>
            </m:den>
          </m:f>
        </m:oMath>
      </m:oMathPara>
    </w:p>
    <w:p w14:paraId="215A902D" w14:textId="2A59DFCC" w:rsidR="00D955D2" w:rsidRPr="002F38E5" w:rsidRDefault="00D955D2" w:rsidP="004A2846">
      <w:pPr>
        <w:rPr>
          <w:rFonts w:eastAsiaTheme="minorEastAsia" w:cstheme="minorHAnsi"/>
          <w:iCs/>
          <w:color w:val="000000"/>
        </w:rPr>
      </w:pPr>
    </w:p>
    <w:p w14:paraId="63D8F6CE" w14:textId="26B5AE6C" w:rsidR="00D955D2" w:rsidRPr="002F38E5" w:rsidRDefault="000C4D3D" w:rsidP="00D955D2">
      <w:pPr>
        <w:ind w:left="360"/>
        <w:rPr>
          <w:rFonts w:eastAsiaTheme="minorEastAsia" w:cstheme="minorHAnsi"/>
          <w:iCs/>
          <w:noProof/>
          <w:color w:val="00000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z+ⅆz,t</m:t>
                          </m:r>
                        </m:e>
                      </m:d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-U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z,t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ⅆz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I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z+ⅆz,t</m:t>
                      </m:r>
                    </m:e>
                  </m:d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∂I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z+ⅆz,t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∂t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z+ⅆz,t</m:t>
                          </m:r>
                        </m:e>
                      </m:d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z,t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ⅆz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U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z,t</m:t>
                      </m:r>
                    </m:e>
                  </m:d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zt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∂t</m:t>
                      </m:r>
                    </m:den>
                  </m:f>
                </m:e>
              </m:eqArr>
            </m:e>
          </m:d>
        </m:oMath>
      </m:oMathPara>
    </w:p>
    <w:p w14:paraId="22F12D64" w14:textId="19672C19" w:rsidR="000D1C3E" w:rsidRPr="002F38E5" w:rsidRDefault="000D1C3E" w:rsidP="00D955D2">
      <w:pPr>
        <w:ind w:left="360"/>
        <w:rPr>
          <w:rFonts w:eastAsiaTheme="minorEastAsia" w:cstheme="minorHAnsi"/>
          <w:iCs/>
          <w:noProof/>
          <w:color w:val="000000"/>
        </w:rPr>
      </w:pPr>
    </w:p>
    <w:p w14:paraId="35B1F1CC" w14:textId="77777777" w:rsidR="00A80A5F" w:rsidRPr="002F38E5" w:rsidRDefault="000C4D3D" w:rsidP="00A80A5F">
      <w:pPr>
        <w:ind w:left="360"/>
        <w:rPr>
          <w:rFonts w:eastAsiaTheme="minorEastAsia" w:cstheme="minorHAnsi"/>
          <w:iCs/>
          <w:noProof/>
          <w:color w:val="000000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I-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∂t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U-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∂U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∂t</m:t>
                      </m:r>
                    </m:den>
                  </m:f>
                </m:e>
              </m:eqArr>
            </m:e>
          </m:d>
        </m:oMath>
      </m:oMathPara>
    </w:p>
    <w:p w14:paraId="26137B99" w14:textId="77777777" w:rsidR="000D1C3E" w:rsidRPr="002F38E5" w:rsidRDefault="000D1C3E" w:rsidP="00A80A5F">
      <w:pPr>
        <w:ind w:left="360"/>
        <w:jc w:val="center"/>
        <w:rPr>
          <w:rFonts w:eastAsiaTheme="minorEastAsia" w:cstheme="minorHAnsi"/>
          <w:iCs/>
          <w:noProof/>
          <w:color w:val="000000"/>
        </w:rPr>
      </w:pPr>
    </w:p>
    <w:p w14:paraId="54EB5998" w14:textId="3A69C4C5" w:rsidR="00D955D2" w:rsidRPr="002F38E5" w:rsidRDefault="00E7514C" w:rsidP="004A2846">
      <w:pPr>
        <w:rPr>
          <w:rFonts w:eastAsiaTheme="minorEastAsia" w:cstheme="minorHAnsi"/>
          <w:iCs/>
          <w:noProof/>
          <w:color w:val="000000"/>
        </w:rPr>
      </w:pPr>
      <w:r w:rsidRPr="002F38E5">
        <w:rPr>
          <w:rFonts w:eastAsiaTheme="minorEastAsia" w:cstheme="minorHAnsi"/>
          <w:iCs/>
          <w:noProof/>
          <w:color w:val="000000"/>
        </w:rPr>
        <w:t xml:space="preserve">Из </w:t>
      </w:r>
      <w:r w:rsidR="007033C3">
        <w:rPr>
          <w:rFonts w:eastAsiaTheme="minorEastAsia" w:cstheme="minorHAnsi"/>
          <w:iCs/>
          <w:noProof/>
          <w:color w:val="000000"/>
        </w:rPr>
        <w:t xml:space="preserve">телеграфных уравнений </w:t>
      </w:r>
      <w:r w:rsidRPr="002F38E5">
        <w:rPr>
          <w:rFonts w:eastAsiaTheme="minorEastAsia" w:cstheme="minorHAnsi"/>
          <w:iCs/>
          <w:noProof/>
          <w:color w:val="000000"/>
        </w:rPr>
        <w:t xml:space="preserve">можно легко получить уравнение Гельмгольца относительно </w:t>
      </w:r>
      <m:oMath>
        <m:r>
          <w:rPr>
            <w:rFonts w:ascii="Cambria Math" w:eastAsiaTheme="minorEastAsia" w:hAnsi="Cambria Math" w:cstheme="minorHAnsi"/>
            <w:noProof/>
            <w:color w:val="000000"/>
          </w:rPr>
          <m:t>U</m:t>
        </m:r>
      </m:oMath>
      <w:r w:rsidRPr="002F38E5">
        <w:rPr>
          <w:rFonts w:eastAsiaTheme="minorEastAsia" w:cstheme="minorHAnsi"/>
          <w:iCs/>
          <w:noProof/>
          <w:color w:val="000000"/>
        </w:rPr>
        <w:t xml:space="preserve"> или </w:t>
      </w:r>
      <m:oMath>
        <m:r>
          <w:rPr>
            <w:rFonts w:ascii="Cambria Math" w:eastAsiaTheme="minorEastAsia" w:hAnsi="Cambria Math" w:cstheme="minorHAnsi"/>
            <w:noProof/>
            <w:color w:val="000000"/>
          </w:rPr>
          <m:t>I</m:t>
        </m:r>
      </m:oMath>
      <w:r w:rsidRPr="002F38E5">
        <w:rPr>
          <w:rFonts w:eastAsiaTheme="minorEastAsia" w:cstheme="minorHAnsi"/>
          <w:iCs/>
          <w:noProof/>
          <w:color w:val="000000"/>
        </w:rPr>
        <w:t xml:space="preserve"> , если обе части одного из уравнений продифференцировать по </w:t>
      </w:r>
      <m:oMath>
        <m:r>
          <w:rPr>
            <w:rFonts w:ascii="Cambria Math" w:eastAsiaTheme="minorEastAsia" w:hAnsi="Cambria Math" w:cstheme="minorHAnsi"/>
            <w:noProof/>
            <w:color w:val="000000"/>
          </w:rPr>
          <m:t>z</m:t>
        </m:r>
      </m:oMath>
      <w:r w:rsidRPr="002F38E5">
        <w:rPr>
          <w:rFonts w:eastAsiaTheme="minorEastAsia" w:cstheme="minorHAnsi"/>
          <w:iCs/>
          <w:noProof/>
          <w:color w:val="000000"/>
        </w:rPr>
        <w:t>, а потом второе уравнение подставить в полученное выражение. Тогда получим:</w:t>
      </w:r>
    </w:p>
    <w:p w14:paraId="306EE8B7" w14:textId="4BD3F515" w:rsidR="00E7514C" w:rsidRPr="002F38E5" w:rsidRDefault="000C4D3D" w:rsidP="00E7514C">
      <w:pPr>
        <w:ind w:left="360"/>
        <w:rPr>
          <w:rFonts w:eastAsiaTheme="minorEastAsia" w:cstheme="minorHAnsi"/>
          <w:noProof/>
          <w:color w:val="000000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ⅆ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U</m:t>
              </m:r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ⅆ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G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U=0</m:t>
          </m:r>
        </m:oMath>
      </m:oMathPara>
    </w:p>
    <w:p w14:paraId="1D6E044B" w14:textId="77777777" w:rsidR="00AE4269" w:rsidRPr="002F38E5" w:rsidRDefault="00AE4269" w:rsidP="00E7514C">
      <w:pPr>
        <w:ind w:left="360"/>
        <w:rPr>
          <w:rFonts w:eastAsiaTheme="minorEastAsia" w:cstheme="minorHAnsi"/>
          <w:iCs/>
          <w:noProof/>
          <w:color w:val="000000"/>
        </w:rPr>
      </w:pPr>
    </w:p>
    <w:p w14:paraId="41493479" w14:textId="20A766AC" w:rsidR="00E7514C" w:rsidRPr="002F38E5" w:rsidRDefault="00AE4269" w:rsidP="00AE4269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F6C4E69" wp14:editId="5897600A">
            <wp:extent cx="1790700" cy="2314172"/>
            <wp:effectExtent l="0" t="0" r="0" b="0"/>
            <wp:docPr id="1115083525" name="Рисунок 50" descr="https://sun9-4.userapi.com/c205124/v205124601/2bc9b/ZpMLiv6bmU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31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9B84" w14:textId="04CCF84A" w:rsidR="00AE4269" w:rsidRPr="002F38E5" w:rsidRDefault="00AE4269" w:rsidP="00AE4269">
      <w:pPr>
        <w:jc w:val="center"/>
        <w:rPr>
          <w:rFonts w:eastAsiaTheme="minorEastAsia" w:cstheme="minorHAnsi"/>
          <w:color w:val="000000" w:themeColor="text1"/>
        </w:rPr>
      </w:pPr>
    </w:p>
    <w:p w14:paraId="465DE07C" w14:textId="033B6F15" w:rsidR="00AE4269" w:rsidRPr="002F38E5" w:rsidRDefault="000C4D3D" w:rsidP="003A4CD7">
      <w:pPr>
        <w:jc w:val="center"/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C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2πε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ε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0</m:t>
                  </m:r>
                </m:sub>
              </m:sSub>
            </m:num>
            <m:den>
              <m:func>
                <m:func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dPr>
                    <m:e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b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a</m:t>
                          </m:r>
                        </m:den>
                      </m:f>
                    </m:e>
                  </m:d>
                </m:e>
              </m:func>
            </m:den>
          </m:f>
          <m:r>
            <w:rPr>
              <w:rFonts w:ascii="Cambria Math" w:eastAsiaTheme="minorEastAsia" w:hAnsi="Cambria Math" w:cstheme="minorHAnsi"/>
              <w:noProof/>
              <w:color w:val="000000"/>
            </w:rPr>
            <m:t>-</m:t>
          </m:r>
          <m:r>
            <m:rPr>
              <m:sty m:val="p"/>
            </m:rPr>
            <w:rPr>
              <w:rFonts w:ascii="Cambria Math" w:eastAsiaTheme="minorEastAsia" w:hAnsi="Cambria Math" w:cstheme="minorHAnsi"/>
              <w:noProof/>
              <w:color w:val="000000"/>
            </w:rPr>
            <m:t>погонная ёмкость</m:t>
          </m:r>
        </m:oMath>
      </m:oMathPara>
    </w:p>
    <w:p w14:paraId="7218517F" w14:textId="5F4D5397" w:rsidR="003930CB" w:rsidRPr="002F38E5" w:rsidRDefault="000C4D3D" w:rsidP="007A5C67">
      <w:pPr>
        <w:rPr>
          <w:rFonts w:eastAsiaTheme="minorEastAsia" w:cstheme="minorHAnsi"/>
          <w:iCs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L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2π</m:t>
              </m:r>
            </m:den>
          </m:f>
          <m:func>
            <m:func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uncPr>
            <m:fNam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ln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dPr>
                <m:e>
                  <m:f>
                    <m:fPr>
                      <m:type m:val="skw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b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a</m:t>
                      </m:r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noProof/>
                  <w:color w:val="000000"/>
                </w:rPr>
                <m:t>-погонная индуктивность</m:t>
              </m:r>
            </m:e>
          </m:func>
        </m:oMath>
      </m:oMathPara>
    </w:p>
    <w:p w14:paraId="348CAC69" w14:textId="155F89B2" w:rsidR="00873731" w:rsidRPr="002F38E5" w:rsidRDefault="000C4D3D" w:rsidP="007A5C67">
      <w:pPr>
        <w:rPr>
          <w:rFonts w:eastAsiaTheme="minorEastAsia" w:cstheme="minorHAnsi"/>
          <w:iCs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radPr>
            <m:deg/>
            <m:e>
              <m:f>
                <m:fPr>
                  <m:type m:val="skw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</m:den>
              </m:f>
            </m:e>
          </m:rad>
          <m:r>
            <m:rPr>
              <m:sty m:val="p"/>
            </m:rPr>
            <w:rPr>
              <w:rFonts w:ascii="Cambria Math" w:eastAsiaTheme="minorEastAsia" w:hAnsi="Cambria Math" w:cstheme="minorHAnsi"/>
              <w:noProof/>
              <w:color w:val="000000"/>
            </w:rPr>
            <m:t>– волновое сопротивление</m:t>
          </m:r>
        </m:oMath>
      </m:oMathPara>
    </w:p>
    <w:p w14:paraId="0D323B8C" w14:textId="7C61AF06" w:rsidR="00B70D2C" w:rsidRPr="002F38E5" w:rsidRDefault="00972209" w:rsidP="007A5C67">
      <w:pPr>
        <w:rPr>
          <w:rFonts w:eastAsiaTheme="minorEastAsia" w:cstheme="minorHAnsi"/>
          <w:iCs/>
          <w:noProof/>
          <w:color w:val="000000"/>
        </w:rPr>
      </w:pPr>
      <w:r>
        <w:rPr>
          <w:rFonts w:eastAsiaTheme="minorEastAsia" w:cstheme="minorHAnsi"/>
          <w:iCs/>
          <w:noProof/>
          <w:color w:val="000000"/>
        </w:rPr>
        <w:t>Волновое сопротивление - к</w:t>
      </w:r>
      <w:r w:rsidR="00B70D2C" w:rsidRPr="002F38E5">
        <w:rPr>
          <w:rFonts w:eastAsiaTheme="minorEastAsia" w:cstheme="minorHAnsi"/>
          <w:iCs/>
          <w:noProof/>
          <w:color w:val="000000"/>
        </w:rPr>
        <w:t>оэффициент пропорциональности между напряжением и током в бегущей волне.</w:t>
      </w:r>
    </w:p>
    <w:p w14:paraId="28BD52FF" w14:textId="5B650775" w:rsidR="00B70D2C" w:rsidRPr="002F38E5" w:rsidRDefault="000C4D3D" w:rsidP="007A5C67">
      <w:pPr>
        <w:rPr>
          <w:rFonts w:eastAsiaTheme="minorEastAsia" w:cstheme="minorHAnsi"/>
          <w:iCs/>
          <w:color w:val="000000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z</m:t>
              </m:r>
            </m:e>
            <m:sub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noProof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120π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ε</m:t>
                  </m:r>
                </m:e>
              </m:rad>
            </m:den>
          </m:f>
          <m:f>
            <m:fPr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h</m:t>
              </m:r>
            </m:num>
            <m:den>
              <m:r>
                <w:rPr>
                  <w:rFonts w:ascii="Cambria Math" w:eastAsiaTheme="minorEastAsia" w:hAnsi="Cambria Math" w:cstheme="minorHAnsi"/>
                  <w:noProof/>
                  <w:color w:val="000000"/>
                </w:rPr>
                <m:t>b</m:t>
              </m:r>
            </m:den>
          </m:f>
        </m:oMath>
      </m:oMathPara>
    </w:p>
    <w:p w14:paraId="2B00C8B8" w14:textId="579E64FE" w:rsidR="00950F4B" w:rsidRPr="002F38E5" w:rsidRDefault="009059F9" w:rsidP="007A5C67">
      <w:pPr>
        <w:rPr>
          <w:rFonts w:eastAsiaTheme="minorEastAsia" w:cstheme="minorHAnsi"/>
          <w:iCs/>
          <w:color w:val="000000"/>
        </w:rPr>
      </w:pPr>
      <w:r w:rsidRPr="002F38E5">
        <w:rPr>
          <w:rFonts w:eastAsiaTheme="minorEastAsia" w:cstheme="minorHAnsi"/>
          <w:iCs/>
          <w:color w:val="000000"/>
        </w:rPr>
        <w:t xml:space="preserve">где </w:t>
      </w:r>
      <m:oMath>
        <m:r>
          <w:rPr>
            <w:rFonts w:ascii="Cambria Math" w:eastAsiaTheme="minorEastAsia" w:hAnsi="Cambria Math" w:cstheme="minorHAnsi"/>
            <w:noProof/>
            <w:color w:val="000000"/>
            <w:lang w:val="en-US"/>
          </w:rPr>
          <m:t>b</m:t>
        </m:r>
      </m:oMath>
      <w:r w:rsidRPr="002F38E5">
        <w:rPr>
          <w:rFonts w:eastAsiaTheme="minorEastAsia" w:cstheme="minorHAnsi"/>
          <w:iCs/>
          <w:noProof/>
          <w:color w:val="000000"/>
        </w:rPr>
        <w:t xml:space="preserve"> – ширина дорожки, </w:t>
      </w:r>
      <m:oMath>
        <m:r>
          <w:rPr>
            <w:rFonts w:ascii="Cambria Math" w:eastAsiaTheme="minorEastAsia" w:hAnsi="Cambria Math" w:cstheme="minorHAnsi"/>
            <w:noProof/>
            <w:color w:val="000000"/>
          </w:rPr>
          <m:t>h</m:t>
        </m:r>
      </m:oMath>
      <w:r w:rsidRPr="002F38E5">
        <w:rPr>
          <w:rFonts w:eastAsiaTheme="minorEastAsia" w:cstheme="minorHAnsi"/>
          <w:iCs/>
          <w:noProof/>
          <w:color w:val="000000"/>
        </w:rPr>
        <w:t xml:space="preserve"> – толщина диэлектрика</w:t>
      </w:r>
    </w:p>
    <w:p w14:paraId="724602DF" w14:textId="263D844D" w:rsidR="005E4A7C" w:rsidRPr="002F38E5" w:rsidRDefault="000C4D3D" w:rsidP="007A5C67">
      <w:pPr>
        <w:rPr>
          <w:rFonts w:eastAsiaTheme="minorEastAsia" w:cstheme="minorHAnsi"/>
          <w:iCs/>
          <w:noProof/>
          <w:color w:val="00000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iCs/>
                  <w:noProof/>
                  <w:color w:val="000000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color w:val="000000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U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U</m:t>
                      </m:r>
                    </m:e>
                  </m:acc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=R+ⅈω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-погонное сопротивление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noProof/>
                              <w:color w:val="00000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noProof/>
                              <w:color w:val="000000"/>
                            </w:rPr>
                            <m:t>I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∂z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  <w:lang w:val="en-US"/>
                        </w:rPr>
                        <m:t>I</m:t>
                      </m:r>
                    </m:e>
                  </m:acc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+ⅈω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color w:val="00000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noProof/>
                          <w:color w:val="00000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noProof/>
                      <w:color w:val="000000"/>
                    </w:rPr>
                    <m:t>-погонная проводимость</m:t>
                  </m:r>
                </m:e>
              </m:eqArr>
            </m:e>
          </m:d>
        </m:oMath>
      </m:oMathPara>
    </w:p>
    <w:p w14:paraId="23720353" w14:textId="6F939400" w:rsidR="0026204F" w:rsidRPr="002F38E5" w:rsidRDefault="009D3AB7" w:rsidP="0026204F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35</w:t>
      </w:r>
      <w:r w:rsidR="0026204F" w:rsidRPr="002F38E5">
        <w:rPr>
          <w:rFonts w:cstheme="minorHAnsi"/>
          <w:b/>
          <w:bCs/>
          <w:color w:val="000000" w:themeColor="text1"/>
        </w:rPr>
        <w:t>. Электрические цепи с распределенными параметрами (длинные линии). Вывод волновых уравнений линии без потерь. Волновое сопротивление, коэффициент фазы, фазовая скорость, время задержки, групповая скорость. Гармонические волны в линии без потерь и с малыми потерями.</w:t>
      </w:r>
    </w:p>
    <w:p w14:paraId="72A4482E" w14:textId="6D2AE8AC" w:rsidR="0026204F" w:rsidRPr="002F38E5" w:rsidRDefault="0026204F" w:rsidP="007A5C67">
      <w:pPr>
        <w:rPr>
          <w:rFonts w:eastAsiaTheme="minorEastAsia" w:cstheme="minorHAnsi"/>
          <w:color w:val="000000" w:themeColor="text1"/>
        </w:rPr>
      </w:pPr>
    </w:p>
    <w:p w14:paraId="70F23BE9" w14:textId="143F8080" w:rsidR="003C163E" w:rsidRPr="002F38E5" w:rsidRDefault="003C163E" w:rsidP="003C163E">
      <w:pPr>
        <w:rPr>
          <w:rFonts w:cstheme="minorHAnsi"/>
          <w:b/>
          <w:bCs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Цепи с распределенными параметрами — это такие электрические цепи, в которых напряжения и токи на различных участках даже неразветвленной цепи отличаются друг от друга, т.е. являются функциями двух независимых переменных: времени </w:t>
      </w:r>
      <m:oMath>
        <m:r>
          <w:rPr>
            <w:rFonts w:ascii="Cambria Math" w:hAnsi="Cambria Math" w:cstheme="minorHAnsi"/>
            <w:color w:val="000000" w:themeColor="text1"/>
          </w:rPr>
          <m:t>t</m:t>
        </m:r>
      </m:oMath>
      <w:r w:rsidRPr="002F38E5">
        <w:rPr>
          <w:rFonts w:cstheme="minorHAnsi"/>
          <w:color w:val="000000" w:themeColor="text1"/>
        </w:rPr>
        <w:t xml:space="preserve"> и пространственной координаты </w:t>
      </w:r>
      <m:oMath>
        <m:r>
          <w:rPr>
            <w:rFonts w:ascii="Cambria Math" w:hAnsi="Cambria Math" w:cstheme="minorHAnsi"/>
            <w:color w:val="000000" w:themeColor="text1"/>
          </w:rPr>
          <m:t>x</m:t>
        </m:r>
      </m:oMath>
      <w:r w:rsidRPr="002F38E5">
        <w:rPr>
          <w:rFonts w:cstheme="minorHAnsi"/>
          <w:color w:val="000000" w:themeColor="text1"/>
        </w:rPr>
        <w:t>. У цепи данного класса каждый элемент их длины характеризуется сопротивлением, индуктивностью, а между проводами – соответственно емкостью и проводимостью.</w:t>
      </w:r>
    </w:p>
    <w:p w14:paraId="222D10DD" w14:textId="50871611" w:rsidR="00D16A43" w:rsidRPr="002F38E5" w:rsidRDefault="00D16A43" w:rsidP="007A5C67">
      <w:pPr>
        <w:rPr>
          <w:rFonts w:eastAsiaTheme="minorEastAsia" w:cstheme="minorHAnsi"/>
          <w:color w:val="000000" w:themeColor="text1"/>
        </w:rPr>
      </w:pPr>
    </w:p>
    <w:p w14:paraId="206ECEBF" w14:textId="77777777" w:rsidR="00796C65" w:rsidRPr="002F38E5" w:rsidRDefault="00796C65" w:rsidP="00796C65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>Вывод волновых уравнений линии без потерь:</w:t>
      </w:r>
    </w:p>
    <w:p w14:paraId="69667851" w14:textId="53FFDDF4" w:rsidR="007F2335" w:rsidRPr="002F38E5" w:rsidRDefault="00495345" w:rsidP="00495345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</w:rPr>
        <w:t xml:space="preserve">Рассмотрим бесконечно малый отрезок </w:t>
      </w:r>
      <m:oMath>
        <m:r>
          <w:rPr>
            <w:rFonts w:ascii="Cambria Math" w:hAnsi="Cambria Math" w:cstheme="minorHAnsi"/>
            <w:noProof/>
            <w:lang w:val="en-US"/>
          </w:rPr>
          <m:t>dx</m:t>
        </m:r>
      </m:oMath>
      <w:r w:rsidRPr="002F38E5">
        <w:rPr>
          <w:rFonts w:cstheme="minorHAnsi"/>
          <w:noProof/>
        </w:rPr>
        <w:t xml:space="preserve"> </w:t>
      </w:r>
      <w:r w:rsidRPr="002F38E5">
        <w:rPr>
          <w:rFonts w:cstheme="minorHAnsi"/>
        </w:rPr>
        <w:t xml:space="preserve">длинной линии без потерь. Приращение напряжения и тока на отрезке </w:t>
      </w:r>
      <m:oMath>
        <m:r>
          <w:rPr>
            <w:rFonts w:ascii="Cambria Math" w:hAnsi="Cambria Math" w:cstheme="minorHAnsi"/>
            <w:noProof/>
            <w:lang w:val="en-US"/>
          </w:rPr>
          <m:t>dx</m:t>
        </m:r>
      </m:oMath>
      <w:r w:rsidRPr="002F38E5">
        <w:rPr>
          <w:rFonts w:cstheme="minorHAnsi"/>
          <w:noProof/>
        </w:rPr>
        <w:t xml:space="preserve"> </w:t>
      </w:r>
      <w:r w:rsidRPr="002F38E5">
        <w:rPr>
          <w:rFonts w:cstheme="minorHAnsi"/>
        </w:rPr>
        <w:t>можно представить в виде дифференциалов:</w:t>
      </w:r>
    </w:p>
    <w:p w14:paraId="75936176" w14:textId="497F91B8" w:rsidR="001D1231" w:rsidRPr="002F38E5" w:rsidRDefault="000C4D3D" w:rsidP="007A5C67">
      <w:pPr>
        <w:rPr>
          <w:rFonts w:eastAsiaTheme="minorEastAsia" w:cstheme="minorHAnsi"/>
          <w:lang w:val="en-US"/>
        </w:rPr>
      </w:pPr>
      <m:oMathPara>
        <m:oMath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r>
                <w:rPr>
                  <w:rFonts w:ascii="Cambria Math" w:eastAsiaTheme="minorEastAsia" w:hAnsi="Cambria Math" w:cstheme="minorHAnsi"/>
                </w:rPr>
                <m:t>du= -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</w:rPr>
                    <m:t>dx</m:t>
                  </m:r>
                </m:e>
              </m:d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di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dt</m:t>
                  </m:r>
                </m:den>
              </m:f>
            </m:e>
            <m:e>
              <m:r>
                <w:rPr>
                  <w:rFonts w:ascii="Cambria Math" w:eastAsiaTheme="minorEastAsia" w:hAnsi="Cambria Math" w:cstheme="minorHAnsi"/>
                </w:rPr>
                <m:t>di= -</m:t>
              </m:r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</w:rPr>
                    <m:t>dx</m:t>
                  </m:r>
                </m:e>
              </m:d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du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</w:rPr>
                    <m:t>dt</m:t>
                  </m:r>
                </m:den>
              </m:f>
            </m:e>
          </m:eqArr>
          <m:r>
            <m:rPr>
              <m:sty m:val="p"/>
            </m:rPr>
            <w:rPr>
              <w:rFonts w:ascii="Cambria Math" w:eastAsiaTheme="minorEastAsia" w:hAnsi="Cambria Math" w:cstheme="minorHAnsi"/>
            </w:rPr>
            <m:t xml:space="preserve">  разделим на </m:t>
          </m:r>
          <m:r>
            <m:rPr>
              <m:sty m:val="p"/>
            </m:rPr>
            <w:rPr>
              <w:rFonts w:ascii="Cambria Math" w:eastAsiaTheme="minorEastAsia" w:hAnsi="Cambria Math" w:cstheme="minorHAnsi"/>
              <w:lang w:val="en-US"/>
            </w:rPr>
            <m:t>dx</m:t>
          </m:r>
        </m:oMath>
      </m:oMathPara>
    </w:p>
    <w:p w14:paraId="1BCD7DF1" w14:textId="39C2941C" w:rsidR="006C2691" w:rsidRPr="002F38E5" w:rsidRDefault="001D1231" w:rsidP="001E797C">
      <w:pPr>
        <w:rPr>
          <w:rFonts w:eastAsiaTheme="minorEastAsia" w:cstheme="minorHAnsi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theme="minorHAnsi"/>
            </w:rPr>
            <w:lastRenderedPageBreak/>
            <m:t xml:space="preserve">  </m:t>
          </m:r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theme="minorHAnsi"/>
                </w:rPr>
                <m:t>= 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t</m:t>
                  </m:r>
                </m:den>
              </m:f>
            </m:e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i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theme="minorHAnsi"/>
                </w:rPr>
                <m:t>= 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0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</w:rPr>
                    <m:t>t</m:t>
                  </m:r>
                </m:den>
              </m:f>
            </m:e>
          </m:eqArr>
        </m:oMath>
      </m:oMathPara>
    </w:p>
    <w:p w14:paraId="2B55A900" w14:textId="7A71C851" w:rsidR="001E797C" w:rsidRPr="002F38E5" w:rsidRDefault="0002081F" w:rsidP="001E797C">
      <w:pPr>
        <w:rPr>
          <w:rFonts w:cstheme="minorHAnsi"/>
        </w:rPr>
      </w:pPr>
      <w:r w:rsidRPr="002F38E5">
        <w:rPr>
          <w:rFonts w:cstheme="minorHAnsi"/>
        </w:rPr>
        <w:t xml:space="preserve">Решения волновых уравнений зависят от начальных и граничных условий. Решением волнового уравнения является любая функция вида: </w:t>
      </w:r>
      <m:oMath>
        <m:r>
          <w:rPr>
            <w:rFonts w:ascii="Cambria Math" w:hAnsi="Cambria Math" w:cstheme="minorHAnsi"/>
            <w:lang w:val="en-US"/>
          </w:rPr>
          <m:t>u</m:t>
        </m:r>
        <m:r>
          <w:rPr>
            <w:rFonts w:ascii="Cambria Math" w:hAnsi="Cambria Math" w:cstheme="minorHAnsi"/>
          </w:rPr>
          <m:t xml:space="preserve"> = </m:t>
        </m:r>
        <m:r>
          <w:rPr>
            <w:rFonts w:ascii="Cambria Math" w:hAnsi="Cambria Math" w:cstheme="minorHAnsi"/>
            <w:lang w:val="en-US"/>
          </w:rPr>
          <m:t>F</m:t>
        </m:r>
        <m:r>
          <w:rPr>
            <w:rFonts w:ascii="Cambria Math" w:hAnsi="Cambria Math" w:cstheme="minorHAnsi"/>
          </w:rPr>
          <m:t>(</m:t>
        </m:r>
        <m:r>
          <w:rPr>
            <w:rFonts w:ascii="Cambria Math" w:hAnsi="Cambria Math" w:cstheme="minorHAnsi"/>
            <w:lang w:val="en-US"/>
          </w:rPr>
          <m:t>t</m:t>
        </m:r>
        <m:r>
          <w:rPr>
            <w:rFonts w:ascii="Cambria Math" w:hAnsi="Cambria Math" w:cstheme="minorHAnsi"/>
          </w:rPr>
          <m:t xml:space="preserve"> ± 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x</m:t>
            </m:r>
          </m:num>
          <m:den>
            <m:r>
              <w:rPr>
                <w:rFonts w:ascii="Cambria Math" w:eastAsiaTheme="minorEastAsia" w:hAnsi="Cambria Math" w:cstheme="minorHAnsi"/>
              </w:rPr>
              <m:t>v</m:t>
            </m:r>
          </m:den>
        </m:f>
      </m:oMath>
      <w:r w:rsidRPr="002F38E5">
        <w:rPr>
          <w:rFonts w:cstheme="minorHAnsi"/>
        </w:rPr>
        <w:t xml:space="preserve">), где </w:t>
      </w:r>
      <m:oMath>
        <m:r>
          <w:rPr>
            <w:rFonts w:ascii="Cambria Math" w:hAnsi="Cambria Math" w:cstheme="minorHAnsi"/>
            <w:lang w:val="en-US"/>
          </w:rPr>
          <m:t>F</m:t>
        </m:r>
      </m:oMath>
      <w:r w:rsidRPr="002F38E5">
        <w:rPr>
          <w:rFonts w:cstheme="minorHAnsi"/>
        </w:rPr>
        <w:t xml:space="preserve"> – дважды дифференцируемая функция. Возьмем первую и вторую производные от </w:t>
      </w:r>
      <m:oMath>
        <m:r>
          <w:rPr>
            <w:rFonts w:ascii="Cambria Math" w:hAnsi="Cambria Math" w:cstheme="minorHAnsi"/>
            <w:lang w:val="en-US"/>
          </w:rPr>
          <m:t>F</m:t>
        </m:r>
      </m:oMath>
      <w:r w:rsidRPr="002F38E5">
        <w:rPr>
          <w:rFonts w:cstheme="minorHAnsi"/>
        </w:rPr>
        <w:t xml:space="preserve"> по </w:t>
      </w:r>
      <m:oMath>
        <m:r>
          <w:rPr>
            <w:rFonts w:ascii="Cambria Math" w:hAnsi="Cambria Math" w:cstheme="minorHAnsi"/>
            <w:lang w:val="en-US"/>
          </w:rPr>
          <m:t>x</m:t>
        </m:r>
      </m:oMath>
      <w:r w:rsidRPr="002F38E5">
        <w:rPr>
          <w:rFonts w:cstheme="minorHAnsi"/>
        </w:rPr>
        <w:t xml:space="preserve"> и по </w:t>
      </w:r>
      <m:oMath>
        <m:r>
          <w:rPr>
            <w:rFonts w:ascii="Cambria Math" w:hAnsi="Cambria Math" w:cstheme="minorHAnsi"/>
            <w:lang w:val="en-US"/>
          </w:rPr>
          <m:t>t</m:t>
        </m:r>
      </m:oMath>
      <w:r w:rsidRPr="002F38E5">
        <w:rPr>
          <w:rFonts w:cstheme="minorHAnsi"/>
        </w:rPr>
        <w:t xml:space="preserve">:  </w:t>
      </w:r>
    </w:p>
    <w:p w14:paraId="33E12425" w14:textId="699F5E29" w:rsidR="008F31CB" w:rsidRPr="002F38E5" w:rsidRDefault="000C4D3D" w:rsidP="001E797C">
      <w:pPr>
        <w:rPr>
          <w:rFonts w:eastAsiaTheme="minorEastAsia" w:cstheme="minorHAnsi"/>
        </w:rPr>
      </w:pPr>
      <m:oMathPara>
        <m:oMath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hAnsi="Cambria Math" w:cstheme="minorHAnsi"/>
                      <w:lang w:val="en-US"/>
                    </w:rPr>
                    <m:t>x</m:t>
                  </m:r>
                </m:den>
              </m:f>
              <m:r>
                <w:rPr>
                  <w:rFonts w:ascii="Cambria Math" w:eastAsiaTheme="minorEastAsia" w:hAnsi="Cambria Math" w:cstheme="minorHAnsi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±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'(t ±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vertAlign w:val="superscript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theme="minorHAnsi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''(t ±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</m:eqArr>
          <m:r>
            <w:rPr>
              <w:rFonts w:ascii="Cambria Math" w:hAnsi="Cambria Math" w:cstheme="minorHAnsi"/>
            </w:rPr>
            <m:t>→</m:t>
          </m:r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r>
                    <w:rPr>
                      <w:rFonts w:ascii="Cambria Math" w:hAnsi="Cambria Math" w:cstheme="minorHAnsi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 w:cstheme="minorHAnsi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'(t ±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  <m:e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u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theme="minorHAnsi"/>
                          <w:vertAlign w:val="superscript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theme="minorHAnsi"/>
                </w:rPr>
                <m:t>=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''(t ±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</m:e>
          </m:eqArr>
        </m:oMath>
      </m:oMathPara>
    </w:p>
    <w:p w14:paraId="21EC43D5" w14:textId="7FF2FC4B" w:rsidR="00D33F11" w:rsidRPr="002F38E5" w:rsidRDefault="00D33F11" w:rsidP="001E797C">
      <w:pPr>
        <w:rPr>
          <w:rFonts w:eastAsiaTheme="minorEastAsia" w:cstheme="minorHAnsi"/>
        </w:rPr>
      </w:pPr>
    </w:p>
    <w:p w14:paraId="27C5D91C" w14:textId="6C26D76B" w:rsidR="00D33F11" w:rsidRPr="002F38E5" w:rsidRDefault="00D33F11" w:rsidP="001E797C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</w:rPr>
        <w:t>Подставим производные в волновое уравнение для напряжения:</w:t>
      </w:r>
    </w:p>
    <w:p w14:paraId="34FB88DA" w14:textId="24EB5A65" w:rsidR="00D33F11" w:rsidRPr="002F38E5" w:rsidRDefault="000C4D3D" w:rsidP="001E797C">
      <w:pPr>
        <w:rPr>
          <w:rFonts w:eastAsiaTheme="minorEastAsia" w:cstheme="minorHAnsi"/>
          <w:color w:val="000000" w:themeColor="text1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theme="minorHAnsi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F</m:t>
              </m:r>
              <m:ctrlPr>
                <w:rPr>
                  <w:rFonts w:ascii="Cambria Math" w:hAnsi="Cambria Math" w:cstheme="minorHAnsi"/>
                  <w:lang w:val="en-US"/>
                </w:rPr>
              </m:ctrlPr>
            </m:e>
            <m:sup>
              <m:r>
                <m:rPr>
                  <m:sty m:val="p"/>
                </m:rPr>
                <w:rPr>
                  <w:rFonts w:ascii="Cambria Math" w:hAnsi="Cambria Math" w:cstheme="minorHAnsi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theme="minorHAnsi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</w:rPr>
                <m:t>t ±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</m:e>
          </m:d>
          <m:r>
            <m:rPr>
              <m:sty m:val="p"/>
            </m:rPr>
            <w:rPr>
              <w:rFonts w:ascii="Cambria Math" w:hAnsi="Cambria Math" w:cstheme="minorHAnsi"/>
            </w:rPr>
            <m:t>=</m:t>
          </m:r>
          <m:r>
            <m:rPr>
              <m:sty m:val="p"/>
            </m:rPr>
            <w:rPr>
              <w:rFonts w:ascii="Cambria Math" w:hAnsi="Cambria Math" w:cstheme="minorHAnsi"/>
              <w:lang w:val="en-US"/>
            </w:rPr>
            <m:t>F</m:t>
          </m:r>
          <m:r>
            <m:rPr>
              <m:sty m:val="p"/>
            </m:rPr>
            <w:rPr>
              <w:rFonts w:ascii="Cambria Math" w:hAnsi="Cambria Math" w:cstheme="minorHAnsi"/>
            </w:rPr>
            <m:t>''(t ±</m:t>
          </m:r>
          <m:r>
            <w:rPr>
              <w:rFonts w:ascii="Cambria Math" w:hAnsi="Cambria Math" w:cstheme="minorHAnsi"/>
            </w:rPr>
            <m:t xml:space="preserve"> 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x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theme="minorHAnsi"/>
                </w:rPr>
                <m:t>v</m:t>
              </m:r>
            </m:den>
          </m:f>
          <m:r>
            <m:rPr>
              <m:sty m:val="p"/>
            </m:rPr>
            <w:rPr>
              <w:rFonts w:ascii="Cambria Math" w:hAnsi="Cambria Math" w:cstheme="minorHAnsi"/>
            </w:rPr>
            <m:t>)</m:t>
          </m:r>
        </m:oMath>
      </m:oMathPara>
    </w:p>
    <w:p w14:paraId="7537D5A0" w14:textId="7A0B5EB2" w:rsidR="00D33F11" w:rsidRPr="002F38E5" w:rsidRDefault="00D33F11" w:rsidP="00D33F11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</w:rPr>
        <w:t xml:space="preserve">Уравнение обращается в тождество. Значит функция </w:t>
      </w:r>
      <w:r w:rsidRPr="002F38E5">
        <w:rPr>
          <w:rFonts w:cstheme="minorHAnsi"/>
          <w:lang w:val="en-US"/>
        </w:rPr>
        <w:t>F</w:t>
      </w:r>
      <w:r w:rsidRPr="002F38E5">
        <w:rPr>
          <w:rFonts w:cstheme="minorHAnsi"/>
        </w:rPr>
        <w:t>(</w:t>
      </w:r>
      <w:r w:rsidRPr="002F38E5">
        <w:rPr>
          <w:rFonts w:cstheme="minorHAnsi"/>
          <w:lang w:val="en-US"/>
        </w:rPr>
        <w:t>t</w:t>
      </w:r>
      <w:r w:rsidRPr="002F38E5">
        <w:rPr>
          <w:rFonts w:cstheme="minorHAnsi"/>
        </w:rPr>
        <w:t xml:space="preserve"> ±</w:t>
      </w:r>
      <m:oMath>
        <m:r>
          <w:rPr>
            <w:rFonts w:ascii="Cambria Math" w:hAnsi="Cambria Math" w:cstheme="minorHAnsi"/>
          </w:rPr>
          <m:t xml:space="preserve"> 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v</m:t>
            </m:r>
          </m:den>
        </m:f>
      </m:oMath>
      <w:r w:rsidRPr="002F38E5">
        <w:rPr>
          <w:rFonts w:cstheme="minorHAnsi"/>
        </w:rPr>
        <w:t>), является решением волнового уравнения для напряжения. Решением волнового уравнения для тока будет функция</w:t>
      </w:r>
    </w:p>
    <w:p w14:paraId="555FD398" w14:textId="69AD9BC3" w:rsidR="00D33F11" w:rsidRPr="002F38E5" w:rsidRDefault="00D33F11" w:rsidP="001E797C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  <w:lang w:val="en-US"/>
            </w:rPr>
            <m:t>i</m:t>
          </m:r>
          <m:r>
            <w:rPr>
              <w:rFonts w:ascii="Cambria Math" w:eastAsiaTheme="minorEastAsia" w:hAnsi="Cambria Math" w:cstheme="minorHAnsi"/>
            </w:rPr>
            <m:t>= Ф(</m:t>
          </m:r>
          <m:r>
            <w:rPr>
              <w:rFonts w:ascii="Cambria Math" w:eastAsiaTheme="minorEastAsia" w:hAnsi="Cambria Math" w:cstheme="minorHAnsi"/>
              <w:lang w:val="en-US"/>
            </w:rPr>
            <m:t>t</m:t>
          </m:r>
          <m:r>
            <w:rPr>
              <w:rFonts w:ascii="Cambria Math" w:eastAsiaTheme="minorEastAsia" w:hAnsi="Cambria Math" w:cstheme="minorHAnsi"/>
            </w:rPr>
            <m:t xml:space="preserve"> ±  x/v)</m:t>
          </m:r>
        </m:oMath>
      </m:oMathPara>
    </w:p>
    <w:p w14:paraId="443D83EC" w14:textId="2D5540AA" w:rsidR="00D33F11" w:rsidRPr="002F38E5" w:rsidRDefault="00D33F11" w:rsidP="001E797C">
      <w:pPr>
        <w:rPr>
          <w:rFonts w:eastAsiaTheme="minorEastAsia" w:cstheme="minorHAnsi"/>
        </w:rPr>
      </w:pPr>
    </w:p>
    <w:p w14:paraId="5DA8BC86" w14:textId="57DD2F9A" w:rsidR="00D33F11" w:rsidRPr="002F38E5" w:rsidRDefault="00D33F11" w:rsidP="001E797C">
      <w:pPr>
        <w:rPr>
          <w:rFonts w:eastAsiaTheme="minorEastAsia" w:cstheme="minorHAnsi"/>
        </w:rPr>
      </w:pPr>
      <w:r w:rsidRPr="002F38E5">
        <w:rPr>
          <w:rFonts w:cstheme="minorHAnsi"/>
        </w:rPr>
        <w:t>Полные решения волновых уравнений имеют вид:</w:t>
      </w:r>
    </w:p>
    <w:p w14:paraId="31B89B96" w14:textId="6265E9AB" w:rsidR="006904FD" w:rsidRPr="002F38E5" w:rsidRDefault="000C4D3D" w:rsidP="001E797C">
      <w:pPr>
        <w:rPr>
          <w:rFonts w:eastAsiaTheme="minorEastAsia" w:cstheme="minorHAnsi"/>
        </w:rPr>
      </w:pPr>
      <m:oMathPara>
        <m:oMath>
          <m:eqArr>
            <m:eqArrPr>
              <m:ctrlPr>
                <w:rPr>
                  <w:rFonts w:ascii="Cambria Math" w:hAnsi="Cambria Math" w:cstheme="minorHAnsi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u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=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-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) +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+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  <m:r>
                <w:rPr>
                  <w:rFonts w:ascii="Cambria Math" w:hAnsi="Cambria Math" w:cstheme="minorHAnsi"/>
                </w:rPr>
                <m:t xml:space="preserve"> 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 =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Ф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-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 xml:space="preserve">) +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</w:rPr>
                    <m:t>Ф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 w:cstheme="minorHAnsi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 w:cstheme="minorHAnsi"/>
                </w:rPr>
                <m:t>+</m:t>
              </m:r>
              <m:r>
                <w:rPr>
                  <w:rFonts w:ascii="Cambria Math" w:hAnsi="Cambria Math" w:cstheme="minorHAnsi"/>
                </w:rPr>
                <m:t xml:space="preserve"> 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</w:rPr>
                    <m:t>x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 w:cstheme="minorHAnsi"/>
                    </w:rPr>
                    <m:t>v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</w:rPr>
                <m:t>)</m:t>
              </m:r>
              <m:r>
                <w:rPr>
                  <w:rFonts w:ascii="Cambria Math" w:hAnsi="Cambria Math" w:cstheme="minorHAnsi"/>
                </w:rPr>
                <m:t xml:space="preserve"> </m:t>
              </m:r>
            </m:e>
          </m:eqArr>
        </m:oMath>
      </m:oMathPara>
    </w:p>
    <w:p w14:paraId="7AC23C67" w14:textId="08944238" w:rsidR="00D532C8" w:rsidRPr="002F38E5" w:rsidRDefault="00D532C8" w:rsidP="001E797C">
      <w:pPr>
        <w:rPr>
          <w:rFonts w:eastAsiaTheme="minorEastAsia" w:cstheme="minorHAnsi"/>
        </w:rPr>
      </w:pPr>
    </w:p>
    <w:p w14:paraId="3ABD0921" w14:textId="252F7187" w:rsidR="00D532C8" w:rsidRPr="002F38E5" w:rsidRDefault="00D532C8" w:rsidP="0038399B">
      <w:pPr>
        <w:rPr>
          <w:rFonts w:eastAsiaTheme="minorEastAsia" w:cstheme="minorHAnsi"/>
        </w:rPr>
      </w:pPr>
      <w:r w:rsidRPr="002F38E5">
        <w:rPr>
          <w:rFonts w:cstheme="minorHAnsi"/>
        </w:rPr>
        <w:t xml:space="preserve">Функции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Ф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</m:oMath>
      <w:r w:rsidRPr="002F38E5">
        <w:rPr>
          <w:rFonts w:cstheme="minorHAnsi"/>
        </w:rPr>
        <w:t xml:space="preserve"> связана с функцией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 xml:space="preserve"> </m:t>
        </m:r>
      </m:oMath>
      <w:r w:rsidRPr="002F38E5">
        <w:rPr>
          <w:rFonts w:cstheme="minorHAnsi"/>
        </w:rPr>
        <w:t>следующим соотношением</w:t>
      </w:r>
      <w:r w:rsidR="0038399B" w:rsidRPr="002F38E5">
        <w:rPr>
          <w:rFonts w:cstheme="minorHAnsi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Ф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d>
          <m:dPr>
            <m:ctrlPr>
              <w:rPr>
                <w:rFonts w:ascii="Cambria Math" w:hAnsi="Cambria Math" w:cstheme="minorHAnsi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theme="minorHAnsi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hAnsi="Cambria Math" w:cstheme="minorHAnsi"/>
              </w:rPr>
              <m:t>-</m:t>
            </m:r>
            <m:r>
              <w:rPr>
                <w:rFonts w:ascii="Cambria Math" w:hAnsi="Cambria Math" w:cstheme="minorHAnsi"/>
              </w:rPr>
              <m:t xml:space="preserve"> </m:t>
            </m:r>
            <m:f>
              <m:f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fPr>
              <m:num>
                <m:r>
                  <w:rPr>
                    <w:rFonts w:ascii="Cambria Math" w:hAnsi="Cambria Math" w:cstheme="minorHAnsi"/>
                  </w:rPr>
                  <m:t>x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</w:rPr>
                  <m:t>v</m:t>
                </m:r>
              </m:den>
            </m:f>
          </m:e>
        </m:d>
        <m:r>
          <m:rPr>
            <m:sty m:val="p"/>
          </m:rPr>
          <w:rPr>
            <w:rFonts w:ascii="Cambria Math" w:hAnsi="Cambria Math" w:cstheme="minorHAnsi"/>
          </w:rPr>
          <m:t>=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x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theme="minorHAnsi"/>
          </w:rPr>
          <m:t>(</m:t>
        </m:r>
        <m:r>
          <m:rPr>
            <m:sty m:val="p"/>
          </m:rPr>
          <w:rPr>
            <w:rFonts w:ascii="Cambria Math" w:hAnsi="Cambria Math" w:cstheme="minorHAnsi"/>
            <w:lang w:val="en-US"/>
          </w:rPr>
          <m:t>t</m:t>
        </m:r>
        <m:r>
          <m:rPr>
            <m:sty m:val="p"/>
          </m:rPr>
          <w:rPr>
            <w:rFonts w:ascii="Cambria Math" w:hAnsi="Cambria Math" w:cstheme="minorHAnsi"/>
          </w:rPr>
          <m:t>-</m:t>
        </m:r>
        <m:r>
          <w:rPr>
            <w:rFonts w:ascii="Cambria Math" w:hAnsi="Cambria Math" w:cstheme="minorHAnsi"/>
          </w:rPr>
          <m:t xml:space="preserve"> </m:t>
        </m:r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x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v</m:t>
            </m:r>
          </m:den>
        </m:f>
        <m:r>
          <m:rPr>
            <m:sty m:val="p"/>
          </m:rPr>
          <w:rPr>
            <w:rFonts w:ascii="Cambria Math" w:hAnsi="Cambria Math" w:cstheme="minorHAnsi"/>
          </w:rPr>
          <m:t>)</m:t>
        </m:r>
      </m:oMath>
    </w:p>
    <w:p w14:paraId="28230569" w14:textId="19284319" w:rsidR="0038399B" w:rsidRPr="002F38E5" w:rsidRDefault="0038399B" w:rsidP="0038399B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sSubPr>
          <m:e>
            <m:r>
              <w:rPr>
                <w:rFonts w:ascii="Cambria Math" w:eastAsiaTheme="minorEastAsia" w:hAnsi="Cambria Math" w:cstheme="minorHAnsi"/>
                <w:color w:val="000000" w:themeColor="text1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  <w:color w:val="000000" w:themeColor="text1"/>
              </w:rPr>
              <m:t>0</m:t>
            </m:r>
          </m:sub>
        </m:sSub>
        <m:r>
          <w:rPr>
            <w:rFonts w:ascii="Cambria Math" w:eastAsiaTheme="minorEastAsia" w:hAnsi="Cambria Math" w:cstheme="minorHAnsi"/>
            <w:color w:val="000000" w:themeColor="text1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theme="minorHAnsi"/>
                    <w:i/>
                    <w:color w:val="000000" w:themeColor="text1"/>
                  </w:rPr>
                </m:ctrlPr>
              </m:fPr>
              <m:num>
                <m:r>
                  <w:rPr>
                    <w:rFonts w:ascii="Cambria Math" w:hAnsi="Cambria Math" w:cstheme="minorHAnsi"/>
                    <w:color w:val="000000" w:themeColor="text1"/>
                  </w:rPr>
                  <m:t>L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theme="minorHAnsi"/>
                    <w:color w:val="000000" w:themeColor="text1"/>
                  </w:rPr>
                  <m:t>C</m:t>
                </m:r>
              </m:den>
            </m:f>
          </m:e>
        </m:rad>
      </m:oMath>
      <w:r w:rsidRPr="002F38E5">
        <w:rPr>
          <w:rFonts w:cstheme="minorHAnsi"/>
          <w:color w:val="000000" w:themeColor="text1"/>
        </w:rPr>
        <w:t xml:space="preserve"> – волновое сопротивление линии.</w:t>
      </w:r>
    </w:p>
    <w:p w14:paraId="56583BE7" w14:textId="687B9ECC" w:rsidR="00CF7985" w:rsidRPr="002F38E5" w:rsidRDefault="00CF7985" w:rsidP="0038399B">
      <w:pPr>
        <w:rPr>
          <w:rFonts w:eastAsiaTheme="minorEastAsia" w:cstheme="minorHAnsi"/>
        </w:rPr>
      </w:pPr>
      <w:r w:rsidRPr="002F38E5">
        <w:rPr>
          <w:rFonts w:cstheme="minorHAnsi"/>
        </w:rPr>
        <w:t xml:space="preserve">Для линии без потерь волновое сопротивление равно отношению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u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theme="minorHAnsi"/>
              </w:rPr>
              <m:t>i</m:t>
            </m:r>
          </m:den>
        </m:f>
      </m:oMath>
      <w:r w:rsidRPr="002F38E5">
        <w:rPr>
          <w:rFonts w:cstheme="minorHAnsi"/>
        </w:rPr>
        <w:t xml:space="preserve"> =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</w:p>
    <w:p w14:paraId="4562BF29" w14:textId="77777777" w:rsidR="0036239B" w:rsidRPr="002F38E5" w:rsidRDefault="0036239B" w:rsidP="0036239B">
      <w:pPr>
        <w:pStyle w:val="a5"/>
        <w:spacing w:before="0" w:beforeAutospacing="0" w:after="0" w:afterAutospacing="0"/>
        <w:rPr>
          <w:rFonts w:asciiTheme="minorHAnsi" w:hAnsiTheme="minorHAnsi" w:cstheme="minorHAnsi"/>
          <w:iCs/>
        </w:rPr>
      </w:pPr>
      <w:r w:rsidRPr="002F38E5">
        <w:rPr>
          <w:rFonts w:asciiTheme="minorHAnsi" w:hAnsiTheme="minorHAnsi" w:cstheme="minorHAnsi"/>
          <w:iCs/>
          <w:color w:val="000000" w:themeColor="text1"/>
        </w:rPr>
        <w:t>Коэффициент фазы:</w:t>
      </w:r>
      <w:r w:rsidRPr="002F38E5">
        <w:rPr>
          <w:rFonts w:asciiTheme="minorHAnsi" w:hAnsiTheme="minorHAnsi" w:cstheme="minorHAnsi"/>
          <w:iCs/>
        </w:rPr>
        <w:t xml:space="preserve"> </w:t>
      </w:r>
    </w:p>
    <w:p w14:paraId="6987F264" w14:textId="281896DD" w:rsidR="00F3382A" w:rsidRPr="002F38E5" w:rsidRDefault="00D82D6B" w:rsidP="0078761D">
      <w:pPr>
        <w:pStyle w:val="a5"/>
        <w:spacing w:before="0" w:beforeAutospacing="0" w:after="0" w:afterAutospacing="0"/>
        <w:rPr>
          <w:rFonts w:asciiTheme="minorHAnsi" w:hAnsiTheme="minorHAnsi" w:cstheme="minorHAnsi"/>
          <w:iCs/>
        </w:rPr>
      </w:pPr>
      <m:oMathPara>
        <m:oMath>
          <m:r>
            <w:rPr>
              <w:rFonts w:ascii="Cambria Math" w:hAnsi="Cambria Math" w:cstheme="minorHAnsi"/>
            </w:rPr>
            <m:t>β = ω*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 w:cstheme="minorHAnsi"/>
                </w:rPr>
                <m:t>L*C</m:t>
              </m:r>
            </m:e>
          </m:rad>
          <m:r>
            <w:rPr>
              <w:rFonts w:ascii="Cambria Math" w:hAnsi="Cambria Math" w:cstheme="minorHAnsi"/>
            </w:rPr>
            <m:t>, где ω= 2*</m:t>
          </m:r>
          <m:r>
            <w:rPr>
              <w:rFonts w:ascii="Cambria Math" w:hAnsi="Cambria Math" w:cstheme="minorHAnsi"/>
              <w:lang w:val="en-US"/>
            </w:rPr>
            <m:t>π</m:t>
          </m:r>
          <m:r>
            <w:rPr>
              <w:rFonts w:ascii="Cambria Math" w:hAnsi="Cambria Math" w:cstheme="minorHAnsi"/>
            </w:rPr>
            <m:t>*</m:t>
          </m:r>
          <m:r>
            <w:rPr>
              <w:rFonts w:ascii="Cambria Math" w:hAnsi="Cambria Math" w:cstheme="minorHAnsi"/>
              <w:lang w:val="en-US"/>
            </w:rPr>
            <m:t>f</m:t>
          </m:r>
        </m:oMath>
      </m:oMathPara>
    </w:p>
    <w:p w14:paraId="39948863" w14:textId="12410BBF" w:rsidR="00A733A8" w:rsidRPr="002F38E5" w:rsidRDefault="00A733A8" w:rsidP="00A733A8">
      <w:pPr>
        <w:rPr>
          <w:rFonts w:eastAsiaTheme="minorEastAsia" w:cstheme="minorHAnsi"/>
          <w:color w:val="000000" w:themeColor="text1"/>
        </w:rPr>
      </w:pPr>
      <w:r w:rsidRPr="002F38E5">
        <w:rPr>
          <w:rFonts w:cstheme="minorHAnsi"/>
        </w:rPr>
        <w:t>Фазовая скорость:</w:t>
      </w:r>
    </w:p>
    <w:p w14:paraId="2845143B" w14:textId="42D0D379" w:rsidR="006904FD" w:rsidRPr="002F38E5" w:rsidRDefault="00A733A8" w:rsidP="001E797C">
      <w:pPr>
        <w:rPr>
          <w:rFonts w:eastAsiaTheme="minorEastAsia" w:cstheme="minorHAnsi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v=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c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</w:rPr>
                    <m:t xml:space="preserve">1 - 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</w:rPr>
                      </m:ctrlPr>
                    </m:fPr>
                    <m:num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ED</m:t>
                          </m:r>
                        </m:sub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b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p>
                      </m:sSup>
                    </m:den>
                  </m:f>
                </m:e>
              </m:rad>
            </m:den>
          </m:f>
          <m:r>
            <w:rPr>
              <w:rFonts w:ascii="Cambria Math" w:eastAsiaTheme="minorEastAsia" w:hAnsi="Cambria Math" w:cstheme="minorHAnsi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LC</m:t>
                  </m:r>
                </m:e>
              </m:rad>
            </m:den>
          </m:f>
        </m:oMath>
      </m:oMathPara>
    </w:p>
    <w:p w14:paraId="11B332C0" w14:textId="46080870" w:rsidR="005F2123" w:rsidRPr="002F38E5" w:rsidRDefault="005F2123" w:rsidP="001E797C">
      <w:pPr>
        <w:rPr>
          <w:rFonts w:cstheme="minorHAnsi"/>
        </w:rPr>
      </w:pPr>
      <w:r w:rsidRPr="002F38E5">
        <w:rPr>
          <w:rFonts w:cstheme="minorHAnsi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theme="minorHAnsi"/>
              </w:rPr>
              <m:t>ω</m:t>
            </m:r>
          </m:e>
          <m:sub>
            <m:r>
              <w:rPr>
                <w:rFonts w:ascii="Cambria Math" w:eastAsiaTheme="minorEastAsia" w:hAnsi="Cambria Math" w:cstheme="minorHAnsi"/>
                <w:lang w:val="en-US"/>
              </w:rPr>
              <m:t>ED</m:t>
            </m:r>
          </m:sub>
        </m:sSub>
      </m:oMath>
      <w:r w:rsidRPr="002F38E5">
        <w:rPr>
          <w:rFonts w:cstheme="minorHAnsi"/>
        </w:rPr>
        <w:t xml:space="preserve"> – критическая частота</w:t>
      </w:r>
    </w:p>
    <w:p w14:paraId="3D387F83" w14:textId="3B80A1BA" w:rsidR="00FA50DC" w:rsidRPr="002F38E5" w:rsidRDefault="00FA50DC" w:rsidP="001E797C">
      <w:pPr>
        <w:rPr>
          <w:rFonts w:cstheme="minorHAnsi"/>
        </w:rPr>
      </w:pPr>
    </w:p>
    <w:p w14:paraId="5328A367" w14:textId="62B3BE31" w:rsidR="0024784D" w:rsidRPr="002F38E5" w:rsidRDefault="0024784D" w:rsidP="0024784D">
      <w:pPr>
        <w:pStyle w:val="a5"/>
        <w:spacing w:before="0" w:beforeAutospacing="0" w:after="0" w:afterAutospacing="0"/>
        <w:rPr>
          <w:rFonts w:asciiTheme="minorHAnsi" w:hAnsiTheme="minorHAnsi" w:cstheme="minorHAnsi"/>
          <w:color w:val="000000" w:themeColor="text1"/>
        </w:rPr>
      </w:pPr>
      <w:r w:rsidRPr="002F38E5">
        <w:rPr>
          <w:rFonts w:asciiTheme="minorHAnsi" w:hAnsiTheme="minorHAnsi" w:cstheme="minorHAnsi"/>
          <w:color w:val="000000" w:themeColor="text1"/>
        </w:rPr>
        <w:t>Групповая скорость или скорость распространения энергии волны ни при каких обстоятельствах не может превзойти скорость света.</w:t>
      </w:r>
    </w:p>
    <w:p w14:paraId="50C92DF1" w14:textId="40D9BC0E" w:rsidR="00FA50DC" w:rsidRPr="002F38E5" w:rsidRDefault="0024784D" w:rsidP="0024784D">
      <w:pPr>
        <w:rPr>
          <w:rFonts w:cstheme="minorHAnsi"/>
        </w:rPr>
      </w:pPr>
      <w:r w:rsidRPr="002F38E5">
        <w:rPr>
          <w:rFonts w:cstheme="minorHAnsi"/>
          <w:color w:val="000000" w:themeColor="text1"/>
        </w:rPr>
        <w:t xml:space="preserve">Время задержки </w:t>
      </w:r>
      <w:r w:rsidRPr="002F38E5">
        <w:rPr>
          <w:rFonts w:cstheme="minorHAnsi"/>
        </w:rPr>
        <w:t>– называют время меду перепадом цифрового сигнала на входе элемента/схемы и вызванным им перепадом сигнала на выход</w:t>
      </w:r>
      <w:r w:rsidR="00757FC7" w:rsidRPr="002F38E5">
        <w:rPr>
          <w:rFonts w:cstheme="minorHAnsi"/>
        </w:rPr>
        <w:t>.</w:t>
      </w:r>
    </w:p>
    <w:p w14:paraId="7C104AAF" w14:textId="1638104C" w:rsidR="00757FC7" w:rsidRPr="000A5B0A" w:rsidRDefault="00CD7DF2" w:rsidP="0024784D">
      <w:pPr>
        <w:rPr>
          <w:rFonts w:eastAsiaTheme="minorEastAsia" w:cstheme="minorHAnsi"/>
          <w:color w:val="000000" w:themeColor="text1"/>
          <w:lang w:val="en-US"/>
        </w:rPr>
      </w:pPr>
      <w:r w:rsidRPr="002F38E5">
        <w:rPr>
          <w:rFonts w:eastAsiaTheme="minorEastAsia" w:cstheme="minorHAnsi"/>
          <w:color w:val="000000" w:themeColor="text1"/>
        </w:rPr>
        <w:t>Гармонические колебания:</w:t>
      </w:r>
    </w:p>
    <w:p w14:paraId="7FD602BB" w14:textId="04F52FAE" w:rsidR="00CD7DF2" w:rsidRPr="002F38E5" w:rsidRDefault="00CD7DF2" w:rsidP="0024784D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t,x</m:t>
              </m:r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=A*</m:t>
          </m:r>
          <m:r>
            <m:rPr>
              <m:sty m:val="p"/>
            </m:rPr>
            <w:rPr>
              <w:rFonts w:ascii="Cambria Math" w:eastAsiaTheme="minorEastAsia" w:hAnsi="Cambria Math" w:cstheme="minorHAnsi"/>
              <w:color w:val="000000" w:themeColor="text1"/>
            </w:rPr>
            <m:t>cos⁡</m:t>
          </m:r>
          <m:r>
            <w:rPr>
              <w:rFonts w:ascii="Cambria Math" w:eastAsiaTheme="minorEastAsia" w:hAnsi="Cambria Math" w:cstheme="minorHAnsi"/>
              <w:color w:val="000000" w:themeColor="text1"/>
            </w:rPr>
            <m:t>(ωt±βx+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φ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0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)</m:t>
          </m:r>
        </m:oMath>
      </m:oMathPara>
    </w:p>
    <w:p w14:paraId="44D1E7A7" w14:textId="25E81204" w:rsidR="00CD7DF2" w:rsidRPr="002F38E5" w:rsidRDefault="00CD7DF2" w:rsidP="00CD7DF2">
      <w:pPr>
        <w:pStyle w:val="a5"/>
        <w:spacing w:before="0" w:beforeAutospacing="0" w:after="0" w:afterAutospacing="0"/>
        <w:rPr>
          <w:rFonts w:asciiTheme="minorHAnsi" w:hAnsiTheme="minorHAnsi" w:cstheme="minorHAnsi"/>
        </w:rPr>
      </w:pPr>
      <w:r w:rsidRPr="002F38E5">
        <w:rPr>
          <w:rFonts w:asciiTheme="minorHAnsi" w:hAnsiTheme="minorHAnsi" w:cstheme="minorHAnsi"/>
        </w:rPr>
        <w:t xml:space="preserve">где </w:t>
      </w:r>
      <m:oMath>
        <m:r>
          <w:rPr>
            <w:rFonts w:ascii="Cambria Math" w:hAnsi="Cambria Math" w:cstheme="minorHAnsi"/>
            <w:lang w:val="en-US"/>
          </w:rPr>
          <m:t>A</m:t>
        </m:r>
      </m:oMath>
      <w:r w:rsidRPr="002F38E5">
        <w:rPr>
          <w:rFonts w:asciiTheme="minorHAnsi" w:hAnsiTheme="minorHAnsi" w:cstheme="minorHAnsi"/>
        </w:rPr>
        <w:t xml:space="preserve"> – амплитуда, </w:t>
      </w:r>
      <m:oMath>
        <m:r>
          <m:rPr>
            <m:sty m:val="p"/>
          </m:rPr>
          <w:rPr>
            <w:rFonts w:ascii="Cambria Math" w:hAnsi="Cambria Math" w:cstheme="minorHAnsi"/>
          </w:rPr>
          <m:t>ω</m:t>
        </m:r>
      </m:oMath>
      <w:r w:rsidRPr="002F38E5">
        <w:rPr>
          <w:rFonts w:asciiTheme="minorHAnsi" w:hAnsiTheme="minorHAnsi" w:cstheme="minorHAnsi"/>
        </w:rPr>
        <w:t xml:space="preserve"> – круговая частота, </w:t>
      </w:r>
      <m:oMath>
        <m:r>
          <m:rPr>
            <m:sty m:val="p"/>
          </m:rPr>
          <w:rPr>
            <w:rFonts w:ascii="Cambria Math" w:hAnsi="Cambria Math" w:cstheme="minorHAnsi"/>
          </w:rPr>
          <m:t xml:space="preserve">β </m:t>
        </m:r>
      </m:oMath>
      <w:r w:rsidRPr="002F38E5">
        <w:rPr>
          <w:rFonts w:asciiTheme="minorHAnsi" w:hAnsiTheme="minorHAnsi" w:cstheme="minorHAnsi"/>
          <w:iCs/>
        </w:rPr>
        <w:t xml:space="preserve">– волновое число, </w:t>
      </w:r>
      <m:oMath>
        <m:sSub>
          <m:sSubPr>
            <m:ctrlPr>
              <w:rPr>
                <w:rFonts w:ascii="Cambria Math" w:hAnsi="Cambria Math" w:cstheme="minorHAnsi"/>
                <w:i/>
                <w:iCs/>
              </w:rPr>
            </m:ctrlPr>
          </m:sSubPr>
          <m:e>
            <m:r>
              <w:rPr>
                <w:rFonts w:ascii="Cambria Math" w:hAnsi="Cambria Math" w:cstheme="minorHAnsi"/>
              </w:rPr>
              <m:t>φ</m:t>
            </m:r>
          </m:e>
          <m:sub>
            <m:r>
              <w:rPr>
                <w:rFonts w:ascii="Cambria Math" w:hAnsi="Cambria Math" w:cstheme="minorHAnsi"/>
              </w:rPr>
              <m:t>0</m:t>
            </m:r>
          </m:sub>
        </m:sSub>
      </m:oMath>
      <w:r w:rsidRPr="002F38E5">
        <w:rPr>
          <w:rFonts w:asciiTheme="minorHAnsi" w:hAnsiTheme="minorHAnsi" w:cstheme="minorHAnsi"/>
          <w:iCs/>
        </w:rPr>
        <w:t xml:space="preserve"> – постоянный сдвиг фазы, </w:t>
      </w:r>
      <m:oMath>
        <m:r>
          <w:rPr>
            <w:rFonts w:ascii="Cambria Math" w:hAnsi="Cambria Math" w:cstheme="minorHAnsi"/>
            <w:lang w:val="en-US"/>
          </w:rPr>
          <m:t>v</m:t>
        </m:r>
        <m:r>
          <w:rPr>
            <w:rFonts w:ascii="Cambria Math" w:hAnsi="Cambria Math" w:cstheme="minorHAnsi"/>
          </w:rPr>
          <m:t xml:space="preserve"> = ω / β</m:t>
        </m:r>
      </m:oMath>
      <w:r w:rsidR="00B66CEE" w:rsidRPr="002F38E5">
        <w:rPr>
          <w:rFonts w:asciiTheme="minorHAnsi" w:hAnsiTheme="minorHAnsi" w:cstheme="minorHAnsi"/>
          <w:iCs/>
        </w:rPr>
        <w:t xml:space="preserve"> – скорость распростра</w:t>
      </w:r>
      <w:r w:rsidRPr="002F38E5">
        <w:rPr>
          <w:rFonts w:asciiTheme="minorHAnsi" w:hAnsiTheme="minorHAnsi" w:cstheme="minorHAnsi"/>
          <w:iCs/>
        </w:rPr>
        <w:t>нения</w:t>
      </w:r>
    </w:p>
    <w:p w14:paraId="0ABEC573" w14:textId="14107E4F" w:rsidR="00A733A8" w:rsidRDefault="00A733A8" w:rsidP="001E797C">
      <w:pPr>
        <w:rPr>
          <w:rFonts w:eastAsiaTheme="minorEastAsia" w:cstheme="minorHAnsi"/>
          <w:color w:val="000000" w:themeColor="text1"/>
        </w:rPr>
      </w:pPr>
    </w:p>
    <w:p w14:paraId="66C3447A" w14:textId="77777777" w:rsidR="009C4600" w:rsidRDefault="009C4600">
      <w:pPr>
        <w:rPr>
          <w:rFonts w:eastAsiaTheme="minorEastAsia" w:cstheme="minorHAnsi"/>
          <w:b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br w:type="page"/>
      </w:r>
    </w:p>
    <w:p w14:paraId="1E8DD939" w14:textId="049C4610" w:rsidR="0008509D" w:rsidRDefault="009D3AB7" w:rsidP="001E797C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lastRenderedPageBreak/>
        <w:t>36</w:t>
      </w:r>
      <w:r w:rsidR="00BB5E76" w:rsidRPr="00BB5E76">
        <w:rPr>
          <w:rFonts w:eastAsiaTheme="minorEastAsia" w:cstheme="minorHAnsi"/>
          <w:b/>
          <w:color w:val="000000" w:themeColor="text1"/>
        </w:rPr>
        <w:t>. Электрические цепи с распределенными параметрами (длинные линии), нагруженные на известное сопротивление. Прямая и отраженная волна, бегущая и стоячая волна. Коэффициент отражения, коэффициент бегущей волны, коэффициент стоячей волны. Вывод соотношения для распределения напряжения и тока по длине линии при наличии отражения. Режимы короткого замыкания, холостого хода, согласованной нагрузки, реактивной нагрузки. Входное сопротивление длинной линии.</w:t>
      </w:r>
    </w:p>
    <w:p w14:paraId="220F94E7" w14:textId="77777777" w:rsidR="00422AB4" w:rsidRDefault="00CF5A60" w:rsidP="001E797C">
      <w:pPr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FA8DE8" wp14:editId="3F44423F">
            <wp:extent cx="5844538" cy="7825229"/>
            <wp:effectExtent l="0" t="0" r="3810" b="4445"/>
            <wp:docPr id="5219068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538" cy="782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8928E" w14:textId="0FA87843" w:rsidR="00FD4CDA" w:rsidRPr="00CC3817" w:rsidRDefault="00CF5A60" w:rsidP="007A1A48">
      <w:pPr>
        <w:rPr>
          <w:rFonts w:eastAsiaTheme="minorEastAsia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DC5420" wp14:editId="403B6BBF">
            <wp:extent cx="5935978" cy="7696198"/>
            <wp:effectExtent l="0" t="0" r="7620" b="0"/>
            <wp:docPr id="58601042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78" cy="769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695A" w14:textId="2520806D" w:rsidR="00B36D4C" w:rsidRDefault="0008509D" w:rsidP="007A1A48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A944F5" wp14:editId="2E03D5BF">
            <wp:extent cx="5935978" cy="3573780"/>
            <wp:effectExtent l="0" t="0" r="7620" b="7620"/>
            <wp:docPr id="47985551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78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215D" w14:textId="43D765C8" w:rsidR="007A1A48" w:rsidRDefault="007A1A48" w:rsidP="007A1A48">
      <w:pPr>
        <w:rPr>
          <w:rFonts w:cstheme="minorHAnsi"/>
          <w:color w:val="000000" w:themeColor="text1"/>
        </w:rPr>
      </w:pPr>
      <w:r w:rsidRPr="002F38E5">
        <w:rPr>
          <w:rFonts w:cstheme="minorHAnsi"/>
          <w:color w:val="000000" w:themeColor="text1"/>
        </w:rPr>
        <w:t xml:space="preserve">Цепи с распределенными параметрами — это такие электрические цепи, в которых напряжения и токи на различных участках даже неразветвленной цепи отличаются друг от друга, т.е. являются функциями двух независимых переменных: времени </w:t>
      </w:r>
      <m:oMath>
        <m:r>
          <w:rPr>
            <w:rFonts w:ascii="Cambria Math" w:hAnsi="Cambria Math" w:cstheme="minorHAnsi"/>
            <w:color w:val="000000" w:themeColor="text1"/>
          </w:rPr>
          <m:t>t</m:t>
        </m:r>
      </m:oMath>
      <w:r w:rsidRPr="002F38E5">
        <w:rPr>
          <w:rFonts w:cstheme="minorHAnsi"/>
          <w:color w:val="000000" w:themeColor="text1"/>
        </w:rPr>
        <w:t xml:space="preserve"> и пространственной координаты </w:t>
      </w:r>
      <m:oMath>
        <m:r>
          <w:rPr>
            <w:rFonts w:ascii="Cambria Math" w:hAnsi="Cambria Math" w:cstheme="minorHAnsi"/>
            <w:color w:val="000000" w:themeColor="text1"/>
          </w:rPr>
          <m:t>x</m:t>
        </m:r>
      </m:oMath>
      <w:r w:rsidRPr="002F38E5">
        <w:rPr>
          <w:rFonts w:cstheme="minorHAnsi"/>
          <w:color w:val="000000" w:themeColor="text1"/>
        </w:rPr>
        <w:t>. У цепи данного класса каждый элемент их длины характеризуется сопротивлением, индуктивностью, а между проводами – соответственно емкостью и проводимостью.</w:t>
      </w:r>
    </w:p>
    <w:p w14:paraId="0D036DC7" w14:textId="579728BC" w:rsidR="00326E33" w:rsidRDefault="00326E33" w:rsidP="007A1A48">
      <w:pPr>
        <w:rPr>
          <w:rFonts w:cstheme="minorHAnsi"/>
          <w:color w:val="000000" w:themeColor="text1"/>
        </w:rPr>
      </w:pPr>
    </w:p>
    <w:p w14:paraId="5D028C09" w14:textId="3BBC0D3C" w:rsidR="00326E33" w:rsidRDefault="00326E33" w:rsidP="007A1A48">
      <w:pPr>
        <w:rPr>
          <w:rFonts w:cstheme="minorHAnsi"/>
          <w:bCs/>
          <w:color w:val="000000" w:themeColor="text1"/>
        </w:rPr>
      </w:pPr>
      <w:r w:rsidRPr="00326E33">
        <w:rPr>
          <w:rFonts w:cstheme="minorHAnsi"/>
          <w:bCs/>
          <w:color w:val="000000" w:themeColor="text1"/>
        </w:rPr>
        <w:t>Токи и напряжения в линии описываются системой телеграфных уравнений:</w:t>
      </w:r>
    </w:p>
    <w:p w14:paraId="385498E1" w14:textId="1CC1924E" w:rsidR="00326E33" w:rsidRPr="00064826" w:rsidRDefault="00064826" w:rsidP="007A1A48">
      <w:pPr>
        <w:rPr>
          <w:rFonts w:eastAsiaTheme="minorEastAsia" w:cstheme="minorHAnsi"/>
          <w:i/>
          <w:lang w:val="en-US"/>
        </w:rPr>
      </w:pPr>
      <m:oMathPara>
        <m:oMath>
          <m:r>
            <w:rPr>
              <w:rFonts w:ascii="Cambria Math" w:hAnsi="Cambria Math" w:cstheme="minorHAnsi"/>
              <w:color w:val="000000" w:themeColor="text1"/>
              <w:sz w:val="20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szCs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/>
                  <w:szCs w:val="32"/>
                  <w:lang w:val="en-US"/>
                </w:rPr>
                <m:t>du</m:t>
              </m:r>
              <m:d>
                <m:dPr>
                  <m:ctrlPr>
                    <w:rPr>
                      <w:rFonts w:ascii="Cambria Math" w:eastAsiaTheme="minorEastAsia" w:hAnsi="Cambria Math"/>
                      <w:szCs w:val="32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Cs w:val="32"/>
                      <w:lang w:val="en-US"/>
                    </w:rPr>
                    <m:t>x,t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szCs w:val="32"/>
                  <w:lang w:val="en-US"/>
                </w:rPr>
                <m:t>dx</m:t>
              </m:r>
            </m:den>
          </m:f>
          <m:r>
            <w:rPr>
              <w:rFonts w:ascii="Cambria Math" w:eastAsiaTheme="minorEastAsia" w:hAnsi="Cambria Math"/>
              <w:szCs w:val="32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i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x,t</m:t>
              </m:r>
            </m:e>
          </m:d>
          <m:r>
            <w:rPr>
              <w:rFonts w:ascii="Cambria Math" w:hAnsi="Cambria Math"/>
              <w:lang w:val="en-US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di(x,t)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14:paraId="4916712F" w14:textId="4ED717A4" w:rsidR="00064826" w:rsidRPr="00064826" w:rsidRDefault="00411E1E" w:rsidP="007A1A48">
      <w:pPr>
        <w:rPr>
          <w:rFonts w:cstheme="minorHAnsi"/>
          <w:bCs/>
          <w:i/>
          <w:color w:val="000000" w:themeColor="text1"/>
          <w:lang w:val="en-US"/>
        </w:rPr>
      </w:pPr>
      <m:oMathPara>
        <m:oMath>
          <m:r>
            <w:rPr>
              <w:rFonts w:ascii="Cambria Math" w:hAnsi="Cambria Math" w:cstheme="minorHAnsi"/>
              <w:color w:val="000000" w:themeColor="text1"/>
              <w:lang w:val="en-US"/>
            </w:rPr>
            <m:t>-</m:t>
          </m:r>
          <m:f>
            <m:fPr>
              <m:ctrlPr>
                <w:rPr>
                  <w:rFonts w:ascii="Cambria Math" w:hAnsi="Cambria Math" w:cstheme="minorHAnsi"/>
                  <w:bCs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di</m:t>
              </m:r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color w:val="000000" w:themeColor="text1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color w:val="000000" w:themeColor="text1"/>
                      <w:lang w:val="en-US"/>
                    </w:rPr>
                    <m:t>x,t</m:t>
                  </m:r>
                </m:e>
              </m:d>
            </m:num>
            <m:den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dx</m:t>
              </m:r>
            </m:den>
          </m:f>
          <m:r>
            <w:rPr>
              <w:rFonts w:ascii="Cambria Math" w:hAnsi="Cambria Math" w:cstheme="minorHAnsi"/>
              <w:color w:val="000000" w:themeColor="text1"/>
              <w:lang w:val="en-US"/>
            </w:rPr>
            <m:t>=</m:t>
          </m:r>
          <m:sSub>
            <m:sSubPr>
              <m:ctrlPr>
                <w:rPr>
                  <w:rFonts w:ascii="Cambria Math" w:hAnsi="Cambria Math" w:cstheme="minorHAnsi"/>
                  <w:bCs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G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color w:val="000000" w:themeColor="text1"/>
              <w:lang w:val="en-US"/>
            </w:rPr>
            <m:t>*u</m:t>
          </m:r>
          <m:d>
            <m:dPr>
              <m:ctrlPr>
                <w:rPr>
                  <w:rFonts w:ascii="Cambria Math" w:hAnsi="Cambria Math" w:cstheme="minorHAnsi"/>
                  <w:bCs/>
                  <w:i/>
                  <w:color w:val="000000" w:themeColor="text1"/>
                  <w:lang w:val="en-US"/>
                </w:rPr>
              </m:ctrlPr>
            </m:d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x,t</m:t>
              </m:r>
            </m:e>
          </m:d>
          <m:r>
            <w:rPr>
              <w:rFonts w:ascii="Cambria Math" w:hAnsi="Cambria Math" w:cstheme="minorHAnsi"/>
              <w:color w:val="000000" w:themeColor="text1"/>
              <w:lang w:val="en-US"/>
            </w:rPr>
            <m:t>+</m:t>
          </m:r>
          <m:sSub>
            <m:sSubPr>
              <m:ctrlPr>
                <w:rPr>
                  <w:rFonts w:ascii="Cambria Math" w:hAnsi="Cambria Math" w:cstheme="minorHAnsi"/>
                  <w:bCs/>
                  <w:i/>
                  <w:color w:val="000000" w:themeColor="text1"/>
                  <w:lang w:val="en-US"/>
                </w:rPr>
              </m:ctrlPr>
            </m:sSubPr>
            <m:e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0</m:t>
              </m:r>
            </m:sub>
          </m:sSub>
          <m:r>
            <w:rPr>
              <w:rFonts w:ascii="Cambria Math" w:hAnsi="Cambria Math" w:cstheme="minorHAnsi"/>
              <w:color w:val="000000" w:themeColor="text1"/>
              <w:lang w:val="en-US"/>
            </w:rPr>
            <m:t>*</m:t>
          </m:r>
          <m:f>
            <m:fPr>
              <m:ctrlPr>
                <w:rPr>
                  <w:rFonts w:ascii="Cambria Math" w:hAnsi="Cambria Math" w:cstheme="minorHAnsi"/>
                  <w:bCs/>
                  <w:i/>
                  <w:color w:val="000000" w:themeColor="text1"/>
                  <w:lang w:val="en-US"/>
                </w:rPr>
              </m:ctrlPr>
            </m:fPr>
            <m:num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du(x,t)</m:t>
              </m:r>
            </m:num>
            <m:den>
              <m:r>
                <w:rPr>
                  <w:rFonts w:ascii="Cambria Math" w:hAnsi="Cambria Math" w:cstheme="minorHAnsi"/>
                  <w:color w:val="000000" w:themeColor="text1"/>
                  <w:lang w:val="en-US"/>
                </w:rPr>
                <m:t>dt</m:t>
              </m:r>
            </m:den>
          </m:f>
        </m:oMath>
      </m:oMathPara>
    </w:p>
    <w:p w14:paraId="0936D6CC" w14:textId="757BC65A" w:rsidR="00502B3E" w:rsidRDefault="00502B3E" w:rsidP="001E797C">
      <w:pPr>
        <w:rPr>
          <w:rFonts w:eastAsiaTheme="minorEastAsia" w:cstheme="minorHAnsi"/>
          <w:color w:val="000000" w:themeColor="text1"/>
        </w:rPr>
      </w:pPr>
    </w:p>
    <w:p w14:paraId="28755FF6" w14:textId="1BB49D55" w:rsidR="005B5C6F" w:rsidRDefault="005B5C6F" w:rsidP="001E797C">
      <w:pPr>
        <w:rPr>
          <w:rFonts w:eastAsiaTheme="minorEastAsia" w:cstheme="minorHAnsi"/>
          <w:color w:val="000000" w:themeColor="text1"/>
        </w:rPr>
      </w:pPr>
      <w:r w:rsidRPr="00CC6734">
        <w:rPr>
          <w:rFonts w:eastAsiaTheme="minorEastAsia" w:cstheme="minorHAnsi"/>
          <w:b/>
          <w:color w:val="000000" w:themeColor="text1"/>
        </w:rPr>
        <w:t>Бегущая волна</w:t>
      </w:r>
      <w:r w:rsidRPr="005B5C6F">
        <w:rPr>
          <w:rFonts w:eastAsiaTheme="minorEastAsia" w:cstheme="minorHAnsi"/>
          <w:color w:val="000000" w:themeColor="text1"/>
        </w:rPr>
        <w:t xml:space="preserve"> - волна, которая при распространении в среде переносит энергию (в отличие от стоячей волны).</w:t>
      </w:r>
    </w:p>
    <w:p w14:paraId="63D9617C" w14:textId="49C612B3" w:rsidR="00913976" w:rsidRPr="00913976" w:rsidRDefault="00913976" w:rsidP="001E797C">
      <w:pPr>
        <w:rPr>
          <w:rFonts w:eastAsiaTheme="minorEastAsia" w:cstheme="minorHAnsi"/>
          <w:color w:val="000000" w:themeColor="text1"/>
        </w:rPr>
      </w:pPr>
      <w:r w:rsidRPr="00CC6734">
        <w:rPr>
          <w:rFonts w:eastAsiaTheme="minorEastAsia" w:cstheme="minorHAnsi"/>
          <w:b/>
          <w:color w:val="000000" w:themeColor="text1"/>
        </w:rPr>
        <w:t>Стоячие волны</w:t>
      </w:r>
      <w:r>
        <w:rPr>
          <w:rFonts w:eastAsiaTheme="minorEastAsia" w:cstheme="minorHAnsi"/>
          <w:color w:val="000000" w:themeColor="text1"/>
        </w:rPr>
        <w:t xml:space="preserve"> – волны, образованные при наложении двух бегущих волн, распространяющихся навстречу друг другу, с одинаковыми частотами и амплитудами.</w:t>
      </w:r>
    </w:p>
    <w:p w14:paraId="7B9ABD70" w14:textId="2F6827A8" w:rsidR="00DE4226" w:rsidRDefault="00DE4226" w:rsidP="001E797C">
      <w:pPr>
        <w:rPr>
          <w:rFonts w:eastAsiaTheme="minorEastAsia" w:cstheme="minorHAnsi"/>
          <w:color w:val="000000" w:themeColor="text1"/>
        </w:rPr>
      </w:pPr>
      <w:r w:rsidRPr="00CC6734">
        <w:rPr>
          <w:rFonts w:eastAsiaTheme="minorEastAsia" w:cstheme="minorHAnsi"/>
          <w:b/>
          <w:color w:val="000000" w:themeColor="text1"/>
        </w:rPr>
        <w:t>Падающей</w:t>
      </w:r>
      <w:r w:rsidRPr="00DE4226">
        <w:rPr>
          <w:rFonts w:eastAsiaTheme="minorEastAsia" w:cstheme="minorHAnsi"/>
          <w:color w:val="000000" w:themeColor="text1"/>
        </w:rPr>
        <w:t xml:space="preserve"> электромагнитной волной называют процесс перемещения электромагнитного состояния (электромагнитной волны) от источника энергии к приемнику, т.е. в направлении увеличения координаты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х</m:t>
        </m:r>
      </m:oMath>
      <w:r w:rsidRPr="00DE4226">
        <w:rPr>
          <w:rFonts w:eastAsiaTheme="minorEastAsia" w:cstheme="minorHAnsi"/>
          <w:color w:val="000000" w:themeColor="text1"/>
        </w:rPr>
        <w:t>.</w:t>
      </w:r>
    </w:p>
    <w:p w14:paraId="2DF186FD" w14:textId="49F3F76F" w:rsidR="00DE4226" w:rsidRDefault="00067291" w:rsidP="001E797C">
      <w:pPr>
        <w:rPr>
          <w:rFonts w:eastAsiaTheme="minorEastAsia" w:cstheme="minorHAnsi"/>
          <w:color w:val="000000" w:themeColor="text1"/>
        </w:rPr>
      </w:pPr>
      <w:r w:rsidRPr="00CC6734">
        <w:rPr>
          <w:rFonts w:eastAsiaTheme="minorEastAsia" w:cstheme="minorHAnsi"/>
          <w:b/>
          <w:color w:val="000000" w:themeColor="text1"/>
        </w:rPr>
        <w:t>Отраженной</w:t>
      </w:r>
      <w:r w:rsidRPr="00067291">
        <w:rPr>
          <w:rFonts w:eastAsiaTheme="minorEastAsia" w:cstheme="minorHAnsi"/>
          <w:color w:val="000000" w:themeColor="text1"/>
        </w:rPr>
        <w:t xml:space="preserve"> электромагнитной волной называют процесс перемещения электромагнитного состояния (электромагнитной волны) от приемника к источнику энергии, т.е. в сторону уменьшении координаты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х</m:t>
        </m:r>
      </m:oMath>
      <w:r w:rsidRPr="00067291">
        <w:rPr>
          <w:rFonts w:eastAsiaTheme="minorEastAsia" w:cstheme="minorHAnsi"/>
          <w:color w:val="000000" w:themeColor="text1"/>
        </w:rPr>
        <w:t>.</w:t>
      </w:r>
    </w:p>
    <w:p w14:paraId="3C454EFC" w14:textId="1AB7819A" w:rsidR="001A425B" w:rsidRDefault="001A425B" w:rsidP="001E797C">
      <w:pPr>
        <w:rPr>
          <w:rFonts w:eastAsiaTheme="minorEastAsia" w:cstheme="minorHAnsi"/>
          <w:color w:val="000000" w:themeColor="text1"/>
        </w:rPr>
      </w:pPr>
    </w:p>
    <w:p w14:paraId="0CF3A2ED" w14:textId="6BC46669" w:rsidR="009C4E55" w:rsidRDefault="00711956" w:rsidP="001E797C">
      <w:pPr>
        <w:rPr>
          <w:rFonts w:eastAsiaTheme="minorEastAsia" w:cstheme="minorHAnsi"/>
          <w:color w:val="000000" w:themeColor="text1"/>
        </w:rPr>
      </w:pPr>
      <w:r w:rsidRPr="00711956">
        <w:rPr>
          <w:rFonts w:eastAsiaTheme="minorEastAsia" w:cstheme="minorHAnsi"/>
          <w:color w:val="000000" w:themeColor="text1"/>
        </w:rPr>
        <w:t>При наличии потерь в линии амплитуды падающих волн уменьшаются по экспоненциальному закону с увеличением расстояния от начала линии, у отражённых амплитуда возрастает по экспоненциальному закону.</w:t>
      </w:r>
    </w:p>
    <w:p w14:paraId="6899BB23" w14:textId="6268D767" w:rsidR="00711956" w:rsidRPr="00E30C27" w:rsidRDefault="000C4D3D" w:rsidP="001E79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пад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отр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den>
          </m:f>
        </m:oMath>
      </m:oMathPara>
    </w:p>
    <w:p w14:paraId="6B1C7257" w14:textId="03CD1D34" w:rsidR="00E30C27" w:rsidRPr="003C2CC4" w:rsidRDefault="000C4D3D" w:rsidP="001E797C">
      <w:pPr>
        <w:rPr>
          <w:rFonts w:eastAsiaTheme="minorEastAsia" w:cstheme="minorHAnsi"/>
          <w:i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пад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 xml:space="preserve">;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отр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2*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den>
          </m:f>
        </m:oMath>
      </m:oMathPara>
    </w:p>
    <w:p w14:paraId="6EE60A10" w14:textId="17D487BA" w:rsidR="003C2CC4" w:rsidRPr="00A76D01" w:rsidRDefault="00A76D01" w:rsidP="001E797C">
      <w:pPr>
        <w:rPr>
          <w:rFonts w:eastAsiaTheme="minorEastAsia" w:cstheme="minorHAnsi"/>
          <w:color w:val="000000" w:themeColor="text1"/>
        </w:rPr>
      </w:pPr>
      <w:r w:rsidRPr="00A76D01">
        <w:rPr>
          <w:rFonts w:eastAsiaTheme="minorEastAsia" w:cstheme="minorHAnsi"/>
          <w:color w:val="000000" w:themeColor="text1"/>
        </w:rPr>
        <w:lastRenderedPageBreak/>
        <w:t>Коэффициент отражения по напряжению определяется как отношение амплитуды напряжения отражённой волны к падающей в конце линии:</w:t>
      </w:r>
    </w:p>
    <w:p w14:paraId="123BC9C0" w14:textId="443EE9A9" w:rsidR="009C4E55" w:rsidRPr="00C92FF4" w:rsidRDefault="000C4D3D" w:rsidP="001E797C">
      <w:pPr>
        <w:rPr>
          <w:rFonts w:eastAsiaTheme="minorEastAsia" w:cstheme="minorHAnsi"/>
          <w:color w:val="000000" w:themeColor="text1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U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отр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(a)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пад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(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a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)</m:t>
              </m:r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theme="minorHAnsi"/>
              <w:color w:val="000000" w:themeColor="text1"/>
            </w:rPr>
            <m:t>;</m:t>
          </m:r>
        </m:oMath>
      </m:oMathPara>
    </w:p>
    <w:p w14:paraId="3C96D275" w14:textId="4401A9FB" w:rsidR="00C92FF4" w:rsidRDefault="00C92FF4" w:rsidP="001E797C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color w:val="000000" w:themeColor="text1"/>
        </w:rPr>
        <w:t>Аналогично и для коэффициента отражения по току.</w:t>
      </w:r>
    </w:p>
    <w:p w14:paraId="0EE2EBE9" w14:textId="77777777" w:rsidR="0021007C" w:rsidRDefault="0021007C" w:rsidP="001E797C">
      <w:pPr>
        <w:rPr>
          <w:rFonts w:eastAsiaTheme="minorEastAsia" w:cstheme="minorHAnsi"/>
          <w:color w:val="000000" w:themeColor="text1"/>
        </w:rPr>
      </w:pPr>
    </w:p>
    <w:p w14:paraId="126A8CD3" w14:textId="76E1803D" w:rsidR="005A697A" w:rsidRDefault="0021007C" w:rsidP="001E797C">
      <w:pPr>
        <w:rPr>
          <w:rFonts w:eastAsiaTheme="minorEastAsia" w:cstheme="minorHAnsi"/>
          <w:color w:val="000000" w:themeColor="text1"/>
        </w:rPr>
      </w:pPr>
      <w:r w:rsidRPr="0021007C">
        <w:rPr>
          <w:rFonts w:eastAsiaTheme="minorEastAsia" w:cstheme="minorHAnsi"/>
          <w:color w:val="000000" w:themeColor="text1"/>
        </w:rPr>
        <w:t>Важнейшие режимы работы длинной линии с распределёнными параметрами в случае линии без потерь.</w:t>
      </w:r>
    </w:p>
    <w:p w14:paraId="29BFF652" w14:textId="0700AE39" w:rsidR="00A42C9C" w:rsidRPr="00A41F02" w:rsidRDefault="00A41F02" w:rsidP="00A41F02">
      <w:pPr>
        <w:rPr>
          <w:rFonts w:eastAsiaTheme="minorEastAsia" w:cstheme="minorHAnsi"/>
          <w:color w:val="000000" w:themeColor="text1"/>
        </w:rPr>
      </w:pPr>
      <w:r w:rsidRPr="00A41F02">
        <w:rPr>
          <w:rFonts w:eastAsiaTheme="minorEastAsia" w:cstheme="minorHAnsi"/>
          <w:color w:val="000000" w:themeColor="text1"/>
        </w:rPr>
        <w:t>1.</w:t>
      </w:r>
      <w:r>
        <w:rPr>
          <w:rFonts w:eastAsiaTheme="minorEastAsia" w:cstheme="minorHAnsi"/>
          <w:color w:val="000000" w:themeColor="text1"/>
        </w:rPr>
        <w:t xml:space="preserve"> </w:t>
      </w:r>
      <w:r w:rsidRPr="00A41F02">
        <w:rPr>
          <w:rFonts w:eastAsiaTheme="minorEastAsia" w:cstheme="minorHAnsi"/>
          <w:color w:val="000000" w:themeColor="text1"/>
        </w:rPr>
        <w:t>При согласованном режиме</w:t>
      </w:r>
    </w:p>
    <w:p w14:paraId="20D9F1BA" w14:textId="7E92FAE2" w:rsidR="00A41F02" w:rsidRPr="00A41F02" w:rsidRDefault="000C4D3D" w:rsidP="00A41F02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 xml:space="preserve">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U</m:t>
              </m:r>
            </m:sub>
          </m:sSub>
          <m:r>
            <w:rPr>
              <w:rFonts w:ascii="Cambria Math" w:hAnsi="Cambria Math"/>
            </w:rPr>
            <m:t xml:space="preserve">=0;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=0;</m:t>
          </m:r>
        </m:oMath>
      </m:oMathPara>
    </w:p>
    <w:p w14:paraId="67AFBB77" w14:textId="1DEDBAC3" w:rsidR="00A41F02" w:rsidRDefault="00E15C23" w:rsidP="00A41F02">
      <w:r w:rsidRPr="00E15C23">
        <w:t>есть только прямая волна, полностью поглощаемая нагрузкой – нет отражения, т.к. согласованная нагрузка. Энергия волны передаётся через линию без потерь.</w:t>
      </w:r>
    </w:p>
    <w:p w14:paraId="44228D27" w14:textId="58460083" w:rsidR="00E15C23" w:rsidRDefault="00514C58" w:rsidP="00A41F02">
      <w:r w:rsidRPr="00514C58">
        <w:t>Уравнения для мгновенных значений напряжения и тока:</w:t>
      </w:r>
    </w:p>
    <w:p w14:paraId="108E8134" w14:textId="28ADC098" w:rsidR="00514C58" w:rsidRPr="00514C58" w:rsidRDefault="00514C58" w:rsidP="00A41F0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U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(ωt+kx)</m:t>
          </m:r>
        </m:oMath>
      </m:oMathPara>
    </w:p>
    <w:p w14:paraId="2CC25B84" w14:textId="7FBCD755" w:rsidR="00514C58" w:rsidRPr="00514C58" w:rsidRDefault="00514C58" w:rsidP="00A41F0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x,t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</m:t>
          </m:r>
          <m:r>
            <m:rPr>
              <m:sty m:val="p"/>
            </m:rPr>
            <w:rPr>
              <w:rFonts w:ascii="Cambria Math" w:hAnsi="Cambria Math"/>
            </w:rPr>
            <m:t>sin⁡</m:t>
          </m:r>
          <m:r>
            <w:rPr>
              <w:rFonts w:ascii="Cambria Math" w:hAnsi="Cambria Math"/>
            </w:rPr>
            <m:t>(ωt+kx)</m:t>
          </m:r>
        </m:oMath>
      </m:oMathPara>
    </w:p>
    <w:p w14:paraId="0A9DCC2C" w14:textId="64FC0BC5" w:rsidR="00514C58" w:rsidRDefault="00514C58" w:rsidP="00A41F02">
      <w:pPr>
        <w:rPr>
          <w:rFonts w:eastAsiaTheme="minorEastAsia"/>
        </w:rPr>
      </w:pPr>
    </w:p>
    <w:p w14:paraId="345C672C" w14:textId="267D1485" w:rsidR="00514C58" w:rsidRDefault="0054523B" w:rsidP="00A41F02">
      <w:pPr>
        <w:rPr>
          <w:rFonts w:eastAsiaTheme="minorEastAsia"/>
        </w:rPr>
      </w:pPr>
      <w:r w:rsidRPr="0054523B">
        <w:rPr>
          <w:rFonts w:eastAsiaTheme="minorEastAsia"/>
        </w:rPr>
        <w:t xml:space="preserve">Этот режим также называется режимом бегущей волны. Уравнения описывают      падающие </w:t>
      </w:r>
      <w:r w:rsidR="0087415A" w:rsidRPr="0054523B">
        <w:rPr>
          <w:rFonts w:eastAsiaTheme="minorEastAsia"/>
        </w:rPr>
        <w:t>волны,</w:t>
      </w:r>
      <w:r w:rsidRPr="0054523B">
        <w:rPr>
          <w:rFonts w:eastAsiaTheme="minorEastAsia"/>
        </w:rPr>
        <w:t xml:space="preserve"> распространяющиеся в линии слева направо.</w:t>
      </w:r>
    </w:p>
    <w:p w14:paraId="5739F1BF" w14:textId="320C9C8B" w:rsidR="00514C58" w:rsidRDefault="00514C58" w:rsidP="00A41F02"/>
    <w:p w14:paraId="28DE5757" w14:textId="07818441" w:rsidR="0064636B" w:rsidRDefault="0064636B" w:rsidP="00A41F02">
      <w:r w:rsidRPr="0064636B">
        <w:t>2. В режиме короткого замыкания в линии без потерь, напряжение на конце линии равно 0, а ток удвоенный и имеет максимальное значение. Поглощение энергии в таком сопротивлении отсутствует, и падающая волна полностью отражается. Волна напряжения отражается с инверсией, тока без инверсии.</w:t>
      </w:r>
    </w:p>
    <w:p w14:paraId="0EBB7234" w14:textId="77777777" w:rsidR="0064636B" w:rsidRDefault="0064636B" w:rsidP="00A41F02"/>
    <w:p w14:paraId="775E678F" w14:textId="54280CAA" w:rsidR="0064636B" w:rsidRPr="0064636B" w:rsidRDefault="0064636B" w:rsidP="00A41F02">
      <w:r w:rsidRPr="0064636B">
        <w:t>3.</w:t>
      </w:r>
      <w:r>
        <w:t xml:space="preserve"> </w:t>
      </w:r>
      <w:r w:rsidRPr="0064636B">
        <w:t>В режиме холостого хода в линии без потерь, ток на конце линии равен 0, а напряжение удвоенное и имеет максимальное значение. Поглощение энергии в таком сопротивлении отсутствует, и падающая волна полностью отражается. Волна напряжения отражается без инверсии, тока с инверсией.</w:t>
      </w:r>
    </w:p>
    <w:p w14:paraId="445CAAAE" w14:textId="77777777" w:rsidR="0064636B" w:rsidRPr="000D530F" w:rsidRDefault="0064636B" w:rsidP="00A41F02"/>
    <w:p w14:paraId="260AD1AD" w14:textId="3283EFB1" w:rsidR="004A3AF3" w:rsidRPr="002F38E5" w:rsidRDefault="009D3AB7" w:rsidP="007A5C67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37</w:t>
      </w:r>
      <w:r w:rsidR="00585D0D"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285" w:name="OLE_LINK248"/>
      <w:bookmarkStart w:id="286" w:name="OLE_LINK249"/>
      <w:r w:rsidR="00585D0D" w:rsidRPr="002F38E5">
        <w:rPr>
          <w:rFonts w:eastAsiaTheme="minorEastAsia" w:cstheme="minorHAnsi"/>
          <w:b/>
          <w:color w:val="000000" w:themeColor="text1"/>
        </w:rPr>
        <w:t>Машинные методы анализа цепей</w:t>
      </w:r>
      <w:bookmarkEnd w:id="285"/>
      <w:bookmarkEnd w:id="286"/>
      <w:r w:rsidR="00585D0D"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287" w:name="OLE_LINK250"/>
      <w:bookmarkStart w:id="288" w:name="OLE_LINK251"/>
      <w:r w:rsidR="00585D0D" w:rsidRPr="002F38E5">
        <w:rPr>
          <w:rFonts w:eastAsiaTheme="minorEastAsia" w:cstheme="minorHAnsi"/>
          <w:b/>
          <w:color w:val="000000" w:themeColor="text1"/>
        </w:rPr>
        <w:t>Описание топологии цепей.</w:t>
      </w:r>
      <w:bookmarkEnd w:id="287"/>
      <w:bookmarkEnd w:id="288"/>
      <w:r w:rsidR="00585D0D" w:rsidRPr="002F38E5">
        <w:rPr>
          <w:rFonts w:eastAsiaTheme="minorEastAsia" w:cstheme="minorHAnsi"/>
          <w:b/>
          <w:color w:val="000000" w:themeColor="text1"/>
        </w:rPr>
        <w:t xml:space="preserve"> </w:t>
      </w:r>
      <w:bookmarkStart w:id="289" w:name="OLE_LINK254"/>
      <w:bookmarkStart w:id="290" w:name="OLE_LINK255"/>
      <w:r w:rsidR="00585D0D" w:rsidRPr="002F38E5">
        <w:rPr>
          <w:rFonts w:eastAsiaTheme="minorEastAsia" w:cstheme="minorHAnsi"/>
          <w:b/>
          <w:color w:val="000000" w:themeColor="text1"/>
        </w:rPr>
        <w:t>Матрица инциденций</w:t>
      </w:r>
      <w:bookmarkEnd w:id="289"/>
      <w:bookmarkEnd w:id="290"/>
      <w:r w:rsidR="00585D0D" w:rsidRPr="002F38E5">
        <w:rPr>
          <w:rFonts w:eastAsiaTheme="minorEastAsia" w:cstheme="minorHAnsi"/>
          <w:b/>
          <w:color w:val="000000" w:themeColor="text1"/>
        </w:rPr>
        <w:t xml:space="preserve">. </w:t>
      </w:r>
      <w:bookmarkStart w:id="291" w:name="OLE_LINK260"/>
      <w:bookmarkStart w:id="292" w:name="OLE_LINK261"/>
      <w:bookmarkStart w:id="293" w:name="OLE_LINK262"/>
      <w:bookmarkStart w:id="294" w:name="OLE_LINK263"/>
      <w:r w:rsidR="00585D0D" w:rsidRPr="002F38E5">
        <w:rPr>
          <w:rFonts w:eastAsiaTheme="minorEastAsia" w:cstheme="minorHAnsi"/>
          <w:b/>
          <w:color w:val="0070C0"/>
        </w:rPr>
        <w:t>Матричная форма законов Кирхгофа.</w:t>
      </w:r>
      <w:bookmarkEnd w:id="291"/>
      <w:bookmarkEnd w:id="292"/>
    </w:p>
    <w:bookmarkEnd w:id="293"/>
    <w:bookmarkEnd w:id="294"/>
    <w:p w14:paraId="17ED9494" w14:textId="51E259F8" w:rsidR="00585D0D" w:rsidRPr="002F38E5" w:rsidRDefault="00585D0D" w:rsidP="007A5C67">
      <w:pPr>
        <w:rPr>
          <w:rFonts w:eastAsiaTheme="minorEastAsia" w:cstheme="minorHAnsi"/>
          <w:color w:val="000000" w:themeColor="text1"/>
        </w:rPr>
      </w:pPr>
    </w:p>
    <w:p w14:paraId="6D1F5977" w14:textId="2218ED96" w:rsidR="00DE224A" w:rsidRPr="002F38E5" w:rsidRDefault="005003B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Машинные методы анализа цепей.</w:t>
      </w:r>
    </w:p>
    <w:p w14:paraId="315F55F4" w14:textId="31714FE7" w:rsidR="005003B8" w:rsidRPr="002F38E5" w:rsidRDefault="005003B8" w:rsidP="007A5C67">
      <w:pPr>
        <w:rPr>
          <w:rFonts w:eastAsiaTheme="minorEastAsia" w:cstheme="minorHAnsi"/>
          <w:color w:val="000000" w:themeColor="text1"/>
        </w:rPr>
      </w:pPr>
    </w:p>
    <w:p w14:paraId="631317B9" w14:textId="4680DF2D" w:rsidR="005003B8" w:rsidRPr="002F38E5" w:rsidRDefault="00C760D7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Машинные методы исследования цепей базируются на использовании </w:t>
      </w:r>
      <w:r w:rsidR="00B93054" w:rsidRPr="002F38E5">
        <w:rPr>
          <w:rFonts w:eastAsiaTheme="minorEastAsia" w:cstheme="minorHAnsi"/>
          <w:color w:val="000000" w:themeColor="text1"/>
        </w:rPr>
        <w:t>современных</w:t>
      </w:r>
      <w:r w:rsidRPr="002F38E5">
        <w:rPr>
          <w:rFonts w:eastAsiaTheme="minorEastAsia" w:cstheme="minorHAnsi"/>
          <w:color w:val="000000" w:themeColor="text1"/>
        </w:rPr>
        <w:t xml:space="preserve"> ЭВМ.</w:t>
      </w:r>
      <w:r w:rsidR="00B93054" w:rsidRPr="002F38E5">
        <w:rPr>
          <w:rFonts w:eastAsiaTheme="minorEastAsia" w:cstheme="minorHAnsi"/>
          <w:color w:val="000000" w:themeColor="text1"/>
        </w:rPr>
        <w:t xml:space="preserve"> Эти методы обеспечивают столь высокую точность, что делают излишней или редкой экспериментальную отладку рассчитанной цепи.</w:t>
      </w:r>
    </w:p>
    <w:p w14:paraId="09D010F4" w14:textId="77777777" w:rsidR="00DE224A" w:rsidRPr="002F38E5" w:rsidRDefault="00DE224A" w:rsidP="007A5C67">
      <w:pPr>
        <w:rPr>
          <w:rFonts w:eastAsiaTheme="minorEastAsia" w:cstheme="minorHAnsi"/>
          <w:color w:val="000000" w:themeColor="text1"/>
        </w:rPr>
      </w:pPr>
    </w:p>
    <w:p w14:paraId="305D69E9" w14:textId="477B90F8" w:rsidR="001B0D68" w:rsidRPr="002F38E5" w:rsidRDefault="001B0D6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Машинные методы анализа нелинейных цепей позволяют рассчитывать:  </w:t>
      </w:r>
    </w:p>
    <w:p w14:paraId="5EA01155" w14:textId="5E6B4A55" w:rsidR="005D550C" w:rsidRPr="002F38E5" w:rsidRDefault="001B0D6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переходные процессы в тех же цепях (например, процесс установления синхронного режима в синхронизируемом автогенераторе).</w:t>
      </w:r>
    </w:p>
    <w:p w14:paraId="550F7605" w14:textId="4D2F812C" w:rsidR="004879DD" w:rsidRPr="002F38E5" w:rsidRDefault="004879DD" w:rsidP="007A5C67">
      <w:pPr>
        <w:rPr>
          <w:rFonts w:eastAsiaTheme="minorEastAsia" w:cstheme="minorHAnsi"/>
          <w:color w:val="000000" w:themeColor="text1"/>
        </w:rPr>
      </w:pPr>
    </w:p>
    <w:p w14:paraId="327B4948" w14:textId="295E370D" w:rsidR="004879DD" w:rsidRPr="002F38E5" w:rsidRDefault="00041518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Описание топологии цепей.</w:t>
      </w:r>
    </w:p>
    <w:p w14:paraId="1E72C23F" w14:textId="33929A2B" w:rsidR="002F1805" w:rsidRPr="002F38E5" w:rsidRDefault="002F1805" w:rsidP="007A5C67">
      <w:pPr>
        <w:rPr>
          <w:rFonts w:eastAsiaTheme="minorEastAsia" w:cstheme="minorHAnsi"/>
          <w:color w:val="000000" w:themeColor="text1"/>
        </w:rPr>
      </w:pPr>
    </w:p>
    <w:p w14:paraId="1A312EB4" w14:textId="23768A62" w:rsidR="002F1805" w:rsidRPr="002F38E5" w:rsidRDefault="008D20B7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Топологию схем удобно описывать на языке теории графов, имеющей множество инженерных приложений. Топология схемы несет информацию о соединении элементов. Топологические уравнения цепи являются формой записи основных топологических законов (первый и второй законы Кирхгофа). Компонентные уравнения представляют собой запись законов Ома для компонентов - элементов схемы.</w:t>
      </w:r>
    </w:p>
    <w:p w14:paraId="15A786E1" w14:textId="56EE1ED5" w:rsidR="008D20B7" w:rsidRPr="002F38E5" w:rsidRDefault="008D20B7" w:rsidP="007A5C67">
      <w:pPr>
        <w:rPr>
          <w:rFonts w:eastAsiaTheme="minorEastAsia" w:cstheme="minorHAnsi"/>
          <w:color w:val="000000" w:themeColor="text1"/>
        </w:rPr>
      </w:pPr>
    </w:p>
    <w:p w14:paraId="0821BAF5" w14:textId="209E3618" w:rsidR="008D20B7" w:rsidRPr="002F38E5" w:rsidRDefault="008D20B7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Для описания топологии цепи каждый двухполюсный элемент замещается направленным отрезком линии, называемым ветвью графа. Соединение двух и более ветвей в точке называется узлом или вершиной графа. Пронумеруем ветви и узлы электрической схемы и соответствующего ей графа.</w:t>
      </w:r>
    </w:p>
    <w:p w14:paraId="708DE7C2" w14:textId="0F00E60B" w:rsidR="00C51C2F" w:rsidRPr="002F38E5" w:rsidRDefault="00C51C2F" w:rsidP="007A5C67">
      <w:pPr>
        <w:rPr>
          <w:rFonts w:eastAsiaTheme="minorEastAsia" w:cstheme="minorHAnsi"/>
          <w:color w:val="000000" w:themeColor="text1"/>
        </w:rPr>
      </w:pPr>
    </w:p>
    <w:p w14:paraId="3085E6B9" w14:textId="5F1F8DCB" w:rsidR="00C51C2F" w:rsidRPr="002F38E5" w:rsidRDefault="00C51C2F" w:rsidP="007A5C67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Матрица инциденций.</w:t>
      </w:r>
    </w:p>
    <w:p w14:paraId="588F7EF5" w14:textId="14067185" w:rsidR="00C51C2F" w:rsidRPr="002F38E5" w:rsidRDefault="00C51C2F" w:rsidP="007A5C67">
      <w:pPr>
        <w:rPr>
          <w:rFonts w:eastAsiaTheme="minorEastAsia" w:cstheme="minorHAnsi"/>
          <w:color w:val="000000" w:themeColor="text1"/>
        </w:rPr>
      </w:pPr>
    </w:p>
    <w:p w14:paraId="563DC019" w14:textId="0B320982" w:rsidR="00C51C2F" w:rsidRPr="002F38E5" w:rsidRDefault="00C51C2F" w:rsidP="007A5C67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Применение закона Кирхгофа для токов в узлах позволяет получить матрицу инциденций, отображающую топологические свойства цепи. Рассмотрим простую цепь и соответствующий ей граф:</w:t>
      </w:r>
    </w:p>
    <w:p w14:paraId="246E2769" w14:textId="30EAA350" w:rsidR="000E4369" w:rsidRPr="002F38E5" w:rsidRDefault="000E4369" w:rsidP="000E4369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D6183EC" wp14:editId="444F4214">
            <wp:extent cx="3009900" cy="2220159"/>
            <wp:effectExtent l="0" t="0" r="0" b="2540"/>
            <wp:docPr id="987816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86F" w14:textId="77777777" w:rsidR="000E4369" w:rsidRPr="002F38E5" w:rsidRDefault="000E4369" w:rsidP="000E4369">
      <w:pPr>
        <w:jc w:val="center"/>
        <w:rPr>
          <w:rFonts w:eastAsiaTheme="minorEastAsia" w:cstheme="minorHAnsi"/>
          <w:color w:val="000000" w:themeColor="text1"/>
        </w:rPr>
      </w:pPr>
    </w:p>
    <w:p w14:paraId="19A3864A" w14:textId="19E8A525" w:rsidR="00C51C2F" w:rsidRPr="002F38E5" w:rsidRDefault="000E4369" w:rsidP="000E4369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637632A" wp14:editId="21A9D112">
            <wp:extent cx="3022600" cy="2091475"/>
            <wp:effectExtent l="0" t="0" r="0" b="4445"/>
            <wp:docPr id="3143543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395D" w14:textId="5BE94BBF" w:rsidR="00FA1408" w:rsidRPr="002F38E5" w:rsidRDefault="00FA1408" w:rsidP="00FA1408">
      <w:pPr>
        <w:rPr>
          <w:rFonts w:eastAsiaTheme="minorEastAsia" w:cstheme="minorHAnsi"/>
          <w:color w:val="000000" w:themeColor="text1"/>
        </w:rPr>
      </w:pPr>
    </w:p>
    <w:p w14:paraId="200BC99D" w14:textId="39D1B923" w:rsidR="00FA1408" w:rsidRPr="002F38E5" w:rsidRDefault="0095679A" w:rsidP="00FA14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Запишем закон Кирхгофа для токов в узлах:</w:t>
      </w:r>
    </w:p>
    <w:p w14:paraId="3DB85605" w14:textId="63C8E3A4" w:rsidR="0095679A" w:rsidRPr="002F38E5" w:rsidRDefault="0095679A" w:rsidP="00FA1408">
      <w:pPr>
        <w:rPr>
          <w:rFonts w:eastAsiaTheme="minorEastAsia" w:cstheme="minorHAnsi"/>
          <w:color w:val="000000" w:themeColor="text1"/>
        </w:rPr>
      </w:pPr>
    </w:p>
    <w:p w14:paraId="2CD20503" w14:textId="773E7C49" w:rsidR="0095679A" w:rsidRPr="002F38E5" w:rsidRDefault="0095679A" w:rsidP="00FA140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1: </m:t>
          </m:r>
          <w:bookmarkStart w:id="295" w:name="OLE_LINK257"/>
          <w:bookmarkStart w:id="296" w:name="OLE_LINK256"/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</m:t>
              </m:r>
              <m:r>
                <w:rPr>
                  <w:rFonts w:ascii="Cambria Math" w:eastAsiaTheme="minorEastAsia" w:hAnsi="Cambria Math" w:cstheme="minorHAnsi"/>
                  <w:color w:val="000000" w:themeColor="text1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w:bookmarkEnd w:id="295"/>
          <w:bookmarkEnd w:id="296"/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3332E259" w14:textId="06F7518E" w:rsidR="0095679A" w:rsidRPr="002F38E5" w:rsidRDefault="0095679A" w:rsidP="00FA140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2: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59006DE8" w14:textId="46E0777F" w:rsidR="0095679A" w:rsidRPr="002F38E5" w:rsidRDefault="0095679A" w:rsidP="00FA140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3: 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-I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2C552D50" w14:textId="77777777" w:rsidR="00CD3850" w:rsidRPr="002F38E5" w:rsidRDefault="00CD3850" w:rsidP="00FA1408">
      <w:pPr>
        <w:rPr>
          <w:rFonts w:eastAsiaTheme="minorEastAsia" w:cstheme="minorHAnsi"/>
          <w:color w:val="000000" w:themeColor="text1"/>
        </w:rPr>
      </w:pPr>
    </w:p>
    <w:p w14:paraId="3D6F56EB" w14:textId="3335F527" w:rsidR="00882A33" w:rsidRPr="002F38E5" w:rsidRDefault="00CD3850" w:rsidP="00FA14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Эти уравнения можно записать в матричной форме:</w:t>
      </w:r>
    </w:p>
    <w:p w14:paraId="380A9D94" w14:textId="21D71BD7" w:rsidR="006F3D3B" w:rsidRPr="002F38E5" w:rsidRDefault="006F3D3B" w:rsidP="00FA1408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A*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5453D52E" w14:textId="0AD8B7B7" w:rsidR="006F3D3B" w:rsidRPr="002F38E5" w:rsidRDefault="006F3D3B" w:rsidP="00FA14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w:bookmarkStart w:id="297" w:name="OLE_LINK258"/>
      <w:bookmarkStart w:id="298" w:name="OLE_LINK259"/>
      <m:oMath>
        <m:r>
          <w:rPr>
            <w:rFonts w:ascii="Cambria Math" w:eastAsiaTheme="minorEastAsia" w:hAnsi="Cambria Math" w:cstheme="minorHAnsi"/>
            <w:color w:val="000000" w:themeColor="text1"/>
          </w:rPr>
          <m:t>A</m:t>
        </m:r>
      </m:oMath>
      <w:bookmarkEnd w:id="297"/>
      <w:bookmarkEnd w:id="298"/>
      <w:r w:rsidRPr="002F38E5">
        <w:rPr>
          <w:rFonts w:eastAsiaTheme="minorEastAsia" w:cstheme="minorHAnsi"/>
          <w:color w:val="000000" w:themeColor="text1"/>
        </w:rPr>
        <w:t xml:space="preserve"> – матрица инциденций.</w:t>
      </w:r>
    </w:p>
    <w:p w14:paraId="370C8FDE" w14:textId="77F80DD0" w:rsidR="006F3D3B" w:rsidRPr="002F38E5" w:rsidRDefault="006F3D3B" w:rsidP="00FA1408">
      <w:pPr>
        <w:rPr>
          <w:rFonts w:eastAsiaTheme="minorEastAsia" w:cstheme="minorHAnsi"/>
          <w:color w:val="000000" w:themeColor="text1"/>
        </w:rPr>
      </w:pPr>
    </w:p>
    <w:p w14:paraId="32B78451" w14:textId="178FE189" w:rsidR="006F3D3B" w:rsidRPr="002F38E5" w:rsidRDefault="006F3D3B" w:rsidP="00FA1408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Для рассматриваемого примера матрица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A</m:t>
        </m:r>
      </m:oMath>
      <w:r w:rsidRPr="002F38E5">
        <w:rPr>
          <w:rFonts w:eastAsiaTheme="minorEastAsia" w:cstheme="minorHAnsi"/>
          <w:color w:val="000000" w:themeColor="text1"/>
        </w:rPr>
        <w:t xml:space="preserve"> имеет вид:</w:t>
      </w:r>
    </w:p>
    <w:p w14:paraId="05CC0D74" w14:textId="002CD5F7" w:rsidR="00064D8A" w:rsidRPr="002F38E5" w:rsidRDefault="00064D8A" w:rsidP="00FA1408">
      <w:pPr>
        <w:rPr>
          <w:rFonts w:eastAsiaTheme="minorEastAsia" w:cstheme="minorHAnsi"/>
          <w:color w:val="000000" w:themeColor="text1"/>
        </w:rPr>
      </w:pPr>
    </w:p>
    <w:p w14:paraId="53190865" w14:textId="2238430B" w:rsidR="00064D8A" w:rsidRPr="002F38E5" w:rsidRDefault="00726441" w:rsidP="00726441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466DA6" wp14:editId="52DF2150">
            <wp:extent cx="3657600" cy="2058256"/>
            <wp:effectExtent l="0" t="0" r="0" b="0"/>
            <wp:docPr id="10742353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CB25" w14:textId="3EB874FF" w:rsidR="00726441" w:rsidRPr="002F38E5" w:rsidRDefault="00DD3FD4" w:rsidP="00726441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Матрица содержит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строк и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столбцов, где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- число независимых (незаземленных) узлов;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- число ветвей графа. Строки матрицы указывают ветви, инцидентные соответствующему узлу, и их направленность. Столбцы матрицы указывают узлы, инцидентные соответствующей ветви и порядок обхода.</w:t>
      </w:r>
    </w:p>
    <w:p w14:paraId="456D3E5E" w14:textId="0AFE6CED" w:rsidR="007638D0" w:rsidRPr="002F38E5" w:rsidRDefault="007638D0" w:rsidP="00726441">
      <w:pPr>
        <w:rPr>
          <w:rFonts w:eastAsiaTheme="minorEastAsia" w:cstheme="minorHAnsi"/>
          <w:color w:val="000000" w:themeColor="text1"/>
        </w:rPr>
      </w:pPr>
    </w:p>
    <w:p w14:paraId="25B6BE75" w14:textId="77777777" w:rsidR="007638D0" w:rsidRPr="002F38E5" w:rsidRDefault="007638D0" w:rsidP="007638D0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Матричная форма законов Кирхгофа.</w:t>
      </w:r>
    </w:p>
    <w:p w14:paraId="5DA56C3B" w14:textId="3F515693" w:rsidR="007638D0" w:rsidRPr="002F38E5" w:rsidRDefault="007638D0" w:rsidP="00726441">
      <w:pPr>
        <w:rPr>
          <w:rFonts w:eastAsiaTheme="minorEastAsia" w:cstheme="minorHAnsi"/>
          <w:color w:val="000000" w:themeColor="text1"/>
        </w:rPr>
      </w:pPr>
    </w:p>
    <w:p w14:paraId="2E73150D" w14:textId="2BDFC5B7" w:rsidR="007638D0" w:rsidRPr="002F38E5" w:rsidRDefault="00B17EA2" w:rsidP="00726441">
      <w:pPr>
        <w:rPr>
          <w:rFonts w:eastAsiaTheme="minorEastAsia" w:cstheme="minorHAnsi"/>
          <w:color w:val="000000" w:themeColor="text1"/>
        </w:rPr>
      </w:pPr>
      <m:oMath>
        <m:r>
          <w:rPr>
            <w:rFonts w:ascii="Cambria Math" w:eastAsiaTheme="minorEastAsia" w:hAnsi="Cambria Math" w:cstheme="minorHAnsi"/>
            <w:color w:val="000000" w:themeColor="text1"/>
          </w:rPr>
          <m:t>AI=0</m:t>
        </m:r>
      </m:oMath>
      <w:r w:rsidRPr="002F38E5">
        <w:rPr>
          <w:rFonts w:eastAsiaTheme="minorEastAsia" w:cstheme="minorHAnsi"/>
          <w:color w:val="000000" w:themeColor="text1"/>
        </w:rPr>
        <w:t xml:space="preserve"> </w:t>
      </w:r>
      <w:r w:rsidR="00324C8A" w:rsidRPr="002F38E5">
        <w:rPr>
          <w:rFonts w:eastAsiaTheme="minorEastAsia" w:cstheme="minorHAnsi"/>
          <w:color w:val="000000" w:themeColor="text1"/>
        </w:rPr>
        <w:t>— это</w:t>
      </w:r>
      <w:r w:rsidRPr="002F38E5">
        <w:rPr>
          <w:rFonts w:eastAsiaTheme="minorEastAsia" w:cstheme="minorHAnsi"/>
          <w:color w:val="000000" w:themeColor="text1"/>
        </w:rPr>
        <w:t xml:space="preserve"> первый закон </w:t>
      </w:r>
      <w:bookmarkStart w:id="299" w:name="OLE_LINK266"/>
      <w:bookmarkStart w:id="300" w:name="OLE_LINK267"/>
      <w:r w:rsidRPr="002F38E5">
        <w:rPr>
          <w:rFonts w:eastAsiaTheme="minorEastAsia" w:cstheme="minorHAnsi"/>
          <w:color w:val="000000" w:themeColor="text1"/>
        </w:rPr>
        <w:t>Кирхгофа в матричной форме для схемы и графа.</w:t>
      </w:r>
      <w:bookmarkEnd w:id="299"/>
      <w:bookmarkEnd w:id="300"/>
    </w:p>
    <w:p w14:paraId="0B0BD293" w14:textId="0B0DDBC4" w:rsidR="000204D6" w:rsidRPr="002F38E5" w:rsidRDefault="000204D6" w:rsidP="0072644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I=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|</m:t>
              </m:r>
              <w:bookmarkStart w:id="301" w:name="OLE_LINK264"/>
              <w:bookmarkStart w:id="302" w:name="OLE_LINK265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1</m:t>
                  </m:r>
                </m:sub>
              </m:sSub>
              <w:bookmarkEnd w:id="301"/>
              <w:bookmarkEnd w:id="302"/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5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6</m:t>
                  </m:r>
                </m:sub>
              </m:s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|</m:t>
              </m:r>
            </m:e>
            <m:sup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T</m:t>
              </m:r>
            </m:sup>
          </m:sSup>
        </m:oMath>
      </m:oMathPara>
    </w:p>
    <w:p w14:paraId="2DB4952B" w14:textId="03CB577C" w:rsidR="00324C8A" w:rsidRPr="002F38E5" w:rsidRDefault="00324C8A" w:rsidP="00726441">
      <w:pPr>
        <w:rPr>
          <w:rFonts w:eastAsiaTheme="minorEastAsia" w:cstheme="minorHAnsi"/>
          <w:color w:val="000000" w:themeColor="text1"/>
        </w:rPr>
      </w:pPr>
    </w:p>
    <w:p w14:paraId="2AE7E0C0" w14:textId="6AD891A8" w:rsidR="00324C8A" w:rsidRPr="002F38E5" w:rsidRDefault="000162EF" w:rsidP="00726441">
      <w:pPr>
        <w:rPr>
          <w:rFonts w:eastAsiaTheme="minorEastAsia" w:cstheme="minorHAnsi"/>
          <w:color w:val="000000" w:themeColor="text1"/>
        </w:rPr>
      </w:pPr>
      <m:oMath>
        <m:r>
          <w:rPr>
            <w:rFonts w:ascii="Cambria Math" w:eastAsiaTheme="minorEastAsia" w:hAnsi="Cambria Math" w:cstheme="minorHAnsi"/>
            <w:color w:val="000000" w:themeColor="text1"/>
          </w:rPr>
          <m:t>B</m:t>
        </m:r>
        <m:acc>
          <m:accPr>
            <m:chr m:val="̇"/>
            <m:ctrlPr>
              <w:rPr>
                <w:rFonts w:ascii="Cambria Math" w:eastAsiaTheme="minorEastAsia" w:hAnsi="Cambria Math" w:cstheme="minorHAnsi"/>
                <w:i/>
                <w:color w:val="000000" w:themeColor="text1"/>
              </w:rPr>
            </m:ctrlPr>
          </m:accPr>
          <m:e>
            <m:r>
              <w:rPr>
                <w:rFonts w:ascii="Cambria Math" w:eastAsiaTheme="minorEastAsia" w:hAnsi="Cambria Math" w:cstheme="minorHAnsi"/>
                <w:color w:val="000000" w:themeColor="text1"/>
              </w:rPr>
              <m:t>U</m:t>
            </m:r>
          </m:e>
        </m:acc>
        <m:r>
          <w:rPr>
            <w:rFonts w:ascii="Cambria Math" w:eastAsiaTheme="minorEastAsia" w:hAnsi="Cambria Math" w:cstheme="minorHAnsi"/>
            <w:color w:val="000000" w:themeColor="text1"/>
          </w:rPr>
          <m:t>=0</m:t>
        </m:r>
      </m:oMath>
      <w:r w:rsidRPr="002F38E5">
        <w:rPr>
          <w:rFonts w:eastAsiaTheme="minorEastAsia" w:cstheme="minorHAnsi"/>
          <w:color w:val="000000" w:themeColor="text1"/>
        </w:rPr>
        <w:t xml:space="preserve"> – это второй закон Кирхгофа в матричной форме для схемы и графа.</w:t>
      </w:r>
    </w:p>
    <w:p w14:paraId="1158D644" w14:textId="1820A87A" w:rsidR="00B13966" w:rsidRPr="002F38E5" w:rsidRDefault="00B13966" w:rsidP="00726441">
      <w:pPr>
        <w:rPr>
          <w:rFonts w:eastAsiaTheme="minorEastAsia" w:cstheme="minorHAnsi"/>
          <w:color w:val="000000" w:themeColor="text1"/>
        </w:rPr>
      </w:pPr>
    </w:p>
    <w:p w14:paraId="37EC0585" w14:textId="77777777" w:rsidR="00B13966" w:rsidRPr="002F38E5" w:rsidRDefault="00B13966" w:rsidP="00726441">
      <w:pPr>
        <w:rPr>
          <w:rFonts w:eastAsiaTheme="minorEastAsia" w:cstheme="minorHAnsi"/>
          <w:color w:val="000000" w:themeColor="text1"/>
        </w:rPr>
      </w:pPr>
    </w:p>
    <w:p w14:paraId="5D350914" w14:textId="3395F59C" w:rsidR="007F1315" w:rsidRPr="002F38E5" w:rsidRDefault="009D3AB7" w:rsidP="00726441">
      <w:pPr>
        <w:rPr>
          <w:rFonts w:eastAsiaTheme="minorEastAsia" w:cstheme="minorHAnsi"/>
          <w:color w:val="000000" w:themeColor="text1"/>
        </w:rPr>
      </w:pPr>
      <w:r>
        <w:rPr>
          <w:rFonts w:eastAsiaTheme="minorEastAsia" w:cstheme="minorHAnsi"/>
          <w:b/>
          <w:color w:val="000000" w:themeColor="text1"/>
        </w:rPr>
        <w:t>38</w:t>
      </w:r>
      <w:r w:rsidR="00B13966" w:rsidRPr="002F38E5">
        <w:rPr>
          <w:rFonts w:eastAsiaTheme="minorEastAsia" w:cstheme="minorHAnsi"/>
          <w:b/>
          <w:color w:val="000000" w:themeColor="text1"/>
        </w:rPr>
        <w:t>. Машинные методы анализа цепей. Описание топологии цепей. Матрица инциденций. Матричная форма уравнений по методу узловых потенциалов.</w:t>
      </w:r>
    </w:p>
    <w:p w14:paraId="3678A788" w14:textId="577D4BB6" w:rsidR="00B13966" w:rsidRPr="002F38E5" w:rsidRDefault="00B13966" w:rsidP="00726441">
      <w:pPr>
        <w:rPr>
          <w:rFonts w:eastAsiaTheme="minorEastAsia" w:cstheme="minorHAnsi"/>
          <w:color w:val="000000" w:themeColor="text1"/>
        </w:rPr>
      </w:pPr>
    </w:p>
    <w:p w14:paraId="39748907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Машинные методы анализа цепей.</w:t>
      </w:r>
    </w:p>
    <w:p w14:paraId="46B9AB75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5BF38025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Машинные методы исследования цепей базируются на использовании современных ЭВМ. Эти методы обеспечивают столь высокую точность, что делают излишней или редкой экспериментальную отладку рассчитанной цепи.</w:t>
      </w:r>
    </w:p>
    <w:p w14:paraId="2787E0B6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22C474B8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Машинные методы анализа нелинейных цепей позволяют рассчитывать:  </w:t>
      </w:r>
    </w:p>
    <w:p w14:paraId="65BE7F13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переходные процессы в тех же цепях (например, процесс установления синхронного режима в синхронизируемом автогенераторе).</w:t>
      </w:r>
    </w:p>
    <w:p w14:paraId="581DD9A3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0C3324F9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Описание топологии цепей.</w:t>
      </w:r>
    </w:p>
    <w:p w14:paraId="211E275F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1CD922DB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Топологию схем удобно описывать на языке теории графов, имеющей множество инженерных приложений. Топология схемы несет информацию о соединении элементов. Топологические уравнения цепи являются формой записи основных топологических законов (первый и второй законы Кирхгофа). Компонентные уравнения представляют собой запись законов Ома для компонентов - элементов схемы.</w:t>
      </w:r>
    </w:p>
    <w:p w14:paraId="511B0001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13DBF50A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Для описания топологии цепи каждый двухполюсный элемент замещается направленным отрезком линии, называемым ветвью графа. Соединение двух и более ветвей в точке называется узлом или вершиной графа. Пронумеруем ветви и узлы электрической схемы и соответствующего ей графа.</w:t>
      </w:r>
    </w:p>
    <w:p w14:paraId="78544FD4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558777FE" w14:textId="77777777" w:rsidR="00F964DA" w:rsidRPr="002F38E5" w:rsidRDefault="00F964DA" w:rsidP="00F964DA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Матрица инциденций.</w:t>
      </w:r>
    </w:p>
    <w:p w14:paraId="49132E67" w14:textId="77777777" w:rsidR="00F964DA" w:rsidRPr="002F38E5" w:rsidRDefault="00F964DA" w:rsidP="00F964DA">
      <w:pPr>
        <w:rPr>
          <w:rFonts w:eastAsiaTheme="minorEastAsia" w:cstheme="minorHAnsi"/>
          <w:color w:val="000000" w:themeColor="text1"/>
        </w:rPr>
      </w:pPr>
    </w:p>
    <w:p w14:paraId="08FD0536" w14:textId="532324F3" w:rsidR="00867E06" w:rsidRPr="002F38E5" w:rsidRDefault="00F964DA" w:rsidP="00867E0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Применение закона Кирхгофа для токов в узлах позволяет получить матрицу инциденций, отображающую топологические свойства цепи. Рассмотрим простую цепь и соответствующий ей граф:</w:t>
      </w:r>
    </w:p>
    <w:p w14:paraId="6DBD8C35" w14:textId="77777777" w:rsidR="00867E06" w:rsidRPr="002F38E5" w:rsidRDefault="00867E06" w:rsidP="00867E06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6C04F76" wp14:editId="7B1999B3">
            <wp:extent cx="3009900" cy="2220159"/>
            <wp:effectExtent l="0" t="0" r="0" b="2540"/>
            <wp:docPr id="14116658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22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B1CF" w14:textId="77777777" w:rsidR="00867E06" w:rsidRPr="002F38E5" w:rsidRDefault="00867E06" w:rsidP="00867E06">
      <w:pPr>
        <w:jc w:val="center"/>
        <w:rPr>
          <w:rFonts w:eastAsiaTheme="minorEastAsia" w:cstheme="minorHAnsi"/>
          <w:color w:val="000000" w:themeColor="text1"/>
        </w:rPr>
      </w:pPr>
    </w:p>
    <w:p w14:paraId="178A230D" w14:textId="77777777" w:rsidR="00867E06" w:rsidRPr="002F38E5" w:rsidRDefault="00867E06" w:rsidP="00867E06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97AB591" wp14:editId="630E3163">
            <wp:extent cx="3022600" cy="2091475"/>
            <wp:effectExtent l="0" t="0" r="0" b="4445"/>
            <wp:docPr id="13863938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0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5CD3" w14:textId="77777777" w:rsidR="00867E06" w:rsidRPr="002F38E5" w:rsidRDefault="00867E06" w:rsidP="00867E06">
      <w:pPr>
        <w:rPr>
          <w:rFonts w:eastAsiaTheme="minorEastAsia" w:cstheme="minorHAnsi"/>
          <w:color w:val="000000" w:themeColor="text1"/>
        </w:rPr>
      </w:pPr>
    </w:p>
    <w:p w14:paraId="3048DFD9" w14:textId="77777777" w:rsidR="00867E06" w:rsidRPr="002F38E5" w:rsidRDefault="00867E06" w:rsidP="00867E06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Запишем закон Кирхгофа для токов в узлах:</w:t>
      </w:r>
    </w:p>
    <w:p w14:paraId="7CCE6AB7" w14:textId="7347F7A4" w:rsidR="00B13966" w:rsidRPr="002F38E5" w:rsidRDefault="00E2292C" w:rsidP="0072644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 xml:space="preserve">1: </m:t>
          </m:r>
          <m:r>
            <w:rPr>
              <w:rFonts w:ascii="Cambria Math" w:eastAsiaTheme="minorEastAsia" w:hAnsi="Cambria Math" w:cstheme="minorHAnsi"/>
              <w:color w:val="000000" w:themeColor="text1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1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2AF43E13" w14:textId="0F8B655F" w:rsidR="00E2292C" w:rsidRPr="002F38E5" w:rsidRDefault="00E2292C" w:rsidP="0072644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2: 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4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71BCAC99" w14:textId="28BBA510" w:rsidR="00E2292C" w:rsidRPr="002F38E5" w:rsidRDefault="00E2292C" w:rsidP="00726441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3: 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3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5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6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45CC297C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Эти уравнения можно записать в матричной форме:</w:t>
      </w:r>
    </w:p>
    <w:p w14:paraId="446060B3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  <m:oMathPara>
        <m:oMath>
          <m:r>
            <w:rPr>
              <w:rFonts w:ascii="Cambria Math" w:eastAsiaTheme="minorEastAsia" w:hAnsi="Cambria Math" w:cstheme="minorHAnsi"/>
              <w:color w:val="000000" w:themeColor="text1"/>
            </w:rPr>
            <m:t>A*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I</m:t>
              </m:r>
            </m:e>
            <m:sub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>b</m:t>
              </m:r>
            </m:sub>
          </m:sSub>
          <m:r>
            <w:rPr>
              <w:rFonts w:ascii="Cambria Math" w:eastAsiaTheme="minorEastAsia" w:hAnsi="Cambria Math" w:cstheme="minorHAnsi"/>
              <w:color w:val="000000" w:themeColor="text1"/>
            </w:rPr>
            <m:t>=0</m:t>
          </m:r>
        </m:oMath>
      </m:oMathPara>
    </w:p>
    <w:p w14:paraId="406A8706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где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A</m:t>
        </m:r>
      </m:oMath>
      <w:r w:rsidRPr="002F38E5">
        <w:rPr>
          <w:rFonts w:eastAsiaTheme="minorEastAsia" w:cstheme="minorHAnsi"/>
          <w:color w:val="000000" w:themeColor="text1"/>
        </w:rPr>
        <w:t xml:space="preserve"> – матрица инциденций.</w:t>
      </w:r>
    </w:p>
    <w:p w14:paraId="51CABC68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</w:p>
    <w:p w14:paraId="69AAC9B4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Для рассматриваемого примера матрица </w:t>
      </w:r>
      <m:oMath>
        <m:r>
          <w:rPr>
            <w:rFonts w:ascii="Cambria Math" w:eastAsiaTheme="minorEastAsia" w:hAnsi="Cambria Math" w:cstheme="minorHAnsi"/>
            <w:color w:val="000000" w:themeColor="text1"/>
          </w:rPr>
          <m:t>A</m:t>
        </m:r>
      </m:oMath>
      <w:r w:rsidRPr="002F38E5">
        <w:rPr>
          <w:rFonts w:eastAsiaTheme="minorEastAsia" w:cstheme="minorHAnsi"/>
          <w:color w:val="000000" w:themeColor="text1"/>
        </w:rPr>
        <w:t xml:space="preserve"> имеет вид:</w:t>
      </w:r>
    </w:p>
    <w:p w14:paraId="5808FC1F" w14:textId="77777777" w:rsidR="00467813" w:rsidRPr="002F38E5" w:rsidRDefault="00467813" w:rsidP="00467813">
      <w:pPr>
        <w:rPr>
          <w:rFonts w:eastAsiaTheme="minorEastAsia" w:cstheme="minorHAnsi"/>
          <w:color w:val="000000" w:themeColor="text1"/>
        </w:rPr>
      </w:pPr>
    </w:p>
    <w:p w14:paraId="6BBD0328" w14:textId="77777777" w:rsidR="00467813" w:rsidRPr="002F38E5" w:rsidRDefault="00467813" w:rsidP="00467813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FB29DE1" wp14:editId="656A7BCC">
            <wp:extent cx="3657600" cy="2058256"/>
            <wp:effectExtent l="0" t="0" r="0" b="0"/>
            <wp:docPr id="12563274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1AFF" w14:textId="068896AC" w:rsidR="00E2292C" w:rsidRPr="002F38E5" w:rsidRDefault="00467813" w:rsidP="00726441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Матрица содержит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строк и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столбцов, где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n</m:t>
        </m:r>
      </m:oMath>
      <w:r w:rsidRPr="002F38E5">
        <w:rPr>
          <w:rFonts w:eastAsiaTheme="minorEastAsia" w:cstheme="minorHAnsi"/>
          <w:color w:val="000000" w:themeColor="text1"/>
        </w:rPr>
        <w:t xml:space="preserve"> - число независимых (незаземленных) узлов; </w:t>
      </w:r>
      <m:oMath>
        <m:r>
          <w:rPr>
            <w:rFonts w:ascii="Cambria Math" w:eastAsiaTheme="minorEastAsia" w:hAnsi="Cambria Math" w:cstheme="minorHAnsi"/>
            <w:color w:val="000000" w:themeColor="text1"/>
            <w:lang w:val="en-US"/>
          </w:rPr>
          <m:t>b</m:t>
        </m:r>
      </m:oMath>
      <w:r w:rsidRPr="002F38E5">
        <w:rPr>
          <w:rFonts w:eastAsiaTheme="minorEastAsia" w:cstheme="minorHAnsi"/>
          <w:color w:val="000000" w:themeColor="text1"/>
        </w:rPr>
        <w:t xml:space="preserve"> - число ветвей графа. Строки матрицы указывают ветви, инцидентные соответствующему узлу, и их направленность. Столбцы матрицы указывают узлы, инцидентные соответствующей ветви и порядок обхода.</w:t>
      </w:r>
    </w:p>
    <w:p w14:paraId="4108FC75" w14:textId="77777777" w:rsidR="00867532" w:rsidRPr="002F38E5" w:rsidRDefault="00867532" w:rsidP="00726441">
      <w:pPr>
        <w:rPr>
          <w:rFonts w:eastAsiaTheme="minorEastAsia" w:cstheme="minorHAnsi"/>
          <w:color w:val="000000" w:themeColor="text1"/>
        </w:rPr>
      </w:pPr>
    </w:p>
    <w:p w14:paraId="557DD5BB" w14:textId="1872C8A8" w:rsidR="00B13966" w:rsidRPr="002F38E5" w:rsidRDefault="00867532" w:rsidP="00726441">
      <w:pPr>
        <w:rPr>
          <w:rFonts w:eastAsiaTheme="minorEastAsia" w:cstheme="minorHAnsi"/>
          <w:b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Матричная форма уравнений по методу узловых потенциалов.</w:t>
      </w:r>
    </w:p>
    <w:p w14:paraId="0254CC6D" w14:textId="1FEDDA23" w:rsidR="00867532" w:rsidRPr="002F38E5" w:rsidRDefault="00867532" w:rsidP="00867532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6BBFC7" wp14:editId="043B4ED9">
            <wp:extent cx="2457450" cy="2206100"/>
            <wp:effectExtent l="0" t="0" r="0" b="3810"/>
            <wp:docPr id="645912626" name="Рисунок 35" descr="https://sun9-21.userapi.com/c205228/v205228517/2b5d0/gY4u9hAOST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2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8B1" w14:textId="2A07624D" w:rsidR="00B66BDC" w:rsidRPr="002F38E5" w:rsidRDefault="00B66BDC" w:rsidP="00B66BDC">
      <w:pPr>
        <w:rPr>
          <w:rFonts w:eastAsiaTheme="minorEastAsia" w:cstheme="minorHAnsi"/>
          <w:color w:val="000000" w:themeColor="text1"/>
        </w:rPr>
      </w:pPr>
    </w:p>
    <w:p w14:paraId="7852DA40" w14:textId="65FC57D2" w:rsidR="00E7617B" w:rsidRPr="002F38E5" w:rsidRDefault="000C4D3D" w:rsidP="00B66BDC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*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color w:val="000000" w:themeColor="text1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color w:val="000000" w:themeColor="text1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color w:val="000000" w:themeColor="text1"/>
                        </w:rPr>
                        <m:t>33</m:t>
                      </m:r>
                    </m:sub>
                  </m:sSub>
                </m:e>
              </m:eqArr>
            </m:e>
          </m:d>
        </m:oMath>
      </m:oMathPara>
    </w:p>
    <w:p w14:paraId="1CC20A94" w14:textId="2A609D8F" w:rsidR="009405CE" w:rsidRPr="002F38E5" w:rsidRDefault="009405CE" w:rsidP="00B66BDC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В матричной форме:</w:t>
      </w:r>
    </w:p>
    <w:p w14:paraId="57894865" w14:textId="459D9D7E" w:rsidR="009405CE" w:rsidRPr="002F38E5" w:rsidRDefault="000C4D3D" w:rsidP="00B66BDC">
      <w:pPr>
        <w:rPr>
          <w:rFonts w:eastAsiaTheme="minorEastAsia" w:cstheme="minorHAnsi"/>
          <w:color w:val="000000" w:themeColor="text1"/>
        </w:rPr>
      </w:pPr>
      <m:oMathPara>
        <m:oMath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21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  <w:lang w:val="en-US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31</m:t>
                        </m:r>
                      </m:sub>
                    </m:sSub>
                  </m:e>
                </m:mr>
              </m: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 xml:space="preserve">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32</m:t>
                        </m:r>
                      </m:sub>
                    </m:sSub>
                  </m:e>
                </m:mr>
              </m:m>
              <m:r>
                <w:rPr>
                  <w:rFonts w:ascii="Cambria Math" w:eastAsiaTheme="minorEastAsia" w:hAnsi="Cambria Math" w:cstheme="minorHAnsi"/>
                  <w:color w:val="000000" w:themeColor="text1"/>
                </w:rPr>
                <m:t xml:space="preserve">  </m:t>
              </m:r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*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color w:val="000000" w:themeColor="text1"/>
            </w:rPr>
            <m:t>=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color w:val="000000" w:themeColor="text1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color w:val="000000" w:themeColor="text1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11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22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color w:val="000000" w:themeColor="text1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J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theme="minorHAnsi"/>
                            <w:color w:val="000000" w:themeColor="text1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05410271" w14:textId="77777777" w:rsidR="00E7617B" w:rsidRPr="002F38E5" w:rsidRDefault="00E7617B" w:rsidP="00B66BDC">
      <w:pPr>
        <w:rPr>
          <w:rFonts w:eastAsiaTheme="minorEastAsia" w:cstheme="minorHAnsi"/>
          <w:color w:val="000000" w:themeColor="text1"/>
        </w:rPr>
      </w:pPr>
    </w:p>
    <w:p w14:paraId="57DBBD46" w14:textId="265CB806" w:rsidR="007F1315" w:rsidRPr="002F38E5" w:rsidRDefault="009D3AB7" w:rsidP="00726441">
      <w:pPr>
        <w:rPr>
          <w:rFonts w:eastAsiaTheme="minorEastAsia" w:cstheme="minorHAnsi"/>
          <w:bCs/>
          <w:iCs/>
          <w:noProof/>
          <w:color w:val="000000"/>
        </w:rPr>
      </w:pPr>
      <w:r>
        <w:rPr>
          <w:rFonts w:eastAsiaTheme="minorEastAsia" w:cstheme="minorHAnsi"/>
          <w:b/>
          <w:bCs/>
          <w:iCs/>
          <w:noProof/>
          <w:color w:val="000000"/>
        </w:rPr>
        <w:t>39</w:t>
      </w:r>
      <w:r w:rsidR="00A2314F" w:rsidRPr="002F38E5">
        <w:rPr>
          <w:rFonts w:eastAsiaTheme="minorEastAsia" w:cstheme="minorHAnsi"/>
          <w:b/>
          <w:bCs/>
          <w:iCs/>
          <w:noProof/>
          <w:color w:val="000000"/>
        </w:rPr>
        <w:t>. Машинные методы анализа цепей. Описание топологии цепей. Метод переменных состояния. Привести примеры.</w:t>
      </w:r>
    </w:p>
    <w:p w14:paraId="6B49618E" w14:textId="7930841C" w:rsidR="00A2314F" w:rsidRPr="002F38E5" w:rsidRDefault="00A2314F" w:rsidP="00726441">
      <w:pPr>
        <w:rPr>
          <w:rFonts w:eastAsiaTheme="minorEastAsia" w:cstheme="minorHAnsi"/>
          <w:bCs/>
          <w:iCs/>
          <w:noProof/>
          <w:color w:val="000000"/>
        </w:rPr>
      </w:pPr>
    </w:p>
    <w:p w14:paraId="747AF68B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Машинные методы анализа цепей.</w:t>
      </w:r>
    </w:p>
    <w:p w14:paraId="2C511A0C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3E611966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Машинные методы исследования цепей базируются на использовании современных ЭВМ. Эти методы обеспечивают столь высокую точность, что делают излишней или редкой экспериментальную отладку рассчитанной цепи.</w:t>
      </w:r>
    </w:p>
    <w:p w14:paraId="2E182C22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7061D22A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Машинные методы анализа нелинейных цепей позволяют рассчитывать:  </w:t>
      </w:r>
    </w:p>
    <w:p w14:paraId="73C88FD6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70430B3C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lastRenderedPageBreak/>
        <w:t xml:space="preserve">матрицы, числа, функции, входящие в некоторую форму уравнений, принятую за стандартную, т. е. автоматически формировать уравнения нелинейной цепи;  </w:t>
      </w:r>
    </w:p>
    <w:p w14:paraId="5712FECC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0EC5B7A5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статический режим, т. е. токи и напряжения элементов цепи в отсутствие переменных напряжений на входе;  </w:t>
      </w:r>
    </w:p>
    <w:p w14:paraId="5222FF1F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23A21B5C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 xml:space="preserve">стационарные динамические (колебательные) режимы в цепях автоколебательного и неавтоколебательного типа (автогенераторах, умножителях частоты, нелинейных усилителях и т. д.);  </w:t>
      </w:r>
    </w:p>
    <w:p w14:paraId="1D005CC2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31F34B21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переходные процессы в тех же цепях (например, процесс установления синхронного режима в синхронизируемом автогенераторе).</w:t>
      </w:r>
    </w:p>
    <w:p w14:paraId="5D9603DC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5F1EE4B7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b/>
          <w:color w:val="000000" w:themeColor="text1"/>
        </w:rPr>
        <w:t>Описание топологии цепей.</w:t>
      </w:r>
    </w:p>
    <w:p w14:paraId="3F39197F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0C93EEE3" w14:textId="7B8A163A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Топологию схем удобно описывать на языке теории графов, имеющей множество инженерных приложений. Топология схемы несет информацию о соединении элементов. Топологические уравнения цепи являются формой записи основных топологических законов (первый и второй законы Кирхгофа). Компонентные уравнения представляют собой запись законов Ома для компонентов - элементов схемы.</w:t>
      </w:r>
    </w:p>
    <w:p w14:paraId="7B83A5E7" w14:textId="1341006E" w:rsidR="00534623" w:rsidRPr="002F38E5" w:rsidRDefault="00534623" w:rsidP="00534623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37DE451" wp14:editId="15D8229D">
            <wp:extent cx="2743200" cy="1898146"/>
            <wp:effectExtent l="0" t="0" r="0" b="6985"/>
            <wp:docPr id="633490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9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4611" w14:textId="77777777" w:rsidR="006D6C39" w:rsidRPr="002F38E5" w:rsidRDefault="006D6C39" w:rsidP="00534623">
      <w:pPr>
        <w:jc w:val="center"/>
        <w:rPr>
          <w:rFonts w:eastAsiaTheme="minorEastAsia" w:cstheme="minorHAnsi"/>
          <w:color w:val="000000" w:themeColor="text1"/>
        </w:rPr>
      </w:pPr>
    </w:p>
    <w:p w14:paraId="39751AF3" w14:textId="04109820" w:rsidR="00534623" w:rsidRPr="002F38E5" w:rsidRDefault="00534623" w:rsidP="00534623">
      <w:pPr>
        <w:jc w:val="center"/>
        <w:rPr>
          <w:rFonts w:eastAsiaTheme="minorEastAsia"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BA8B934" wp14:editId="0FE8EE33">
            <wp:extent cx="2752725" cy="2030461"/>
            <wp:effectExtent l="0" t="0" r="0" b="8255"/>
            <wp:docPr id="19015255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03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3476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</w:p>
    <w:p w14:paraId="14295CF9" w14:textId="77777777" w:rsidR="00D44112" w:rsidRPr="002F38E5" w:rsidRDefault="00D44112" w:rsidP="00D44112">
      <w:pPr>
        <w:rPr>
          <w:rFonts w:eastAsiaTheme="minorEastAsia" w:cstheme="minorHAnsi"/>
          <w:color w:val="000000" w:themeColor="text1"/>
        </w:rPr>
      </w:pPr>
      <w:r w:rsidRPr="002F38E5">
        <w:rPr>
          <w:rFonts w:eastAsiaTheme="minorEastAsia" w:cstheme="minorHAnsi"/>
          <w:color w:val="000000" w:themeColor="text1"/>
        </w:rPr>
        <w:t>Для описания топологии цепи каждый двухполюсный элемент замещается направленным отрезком линии, называемым ветвью графа. Соединение двух и более ветвей в точке называется узлом или вершиной графа. Пронумеруем ветви и узлы электрической схемы и соответствующего ей графа.</w:t>
      </w:r>
    </w:p>
    <w:p w14:paraId="55492C5E" w14:textId="78B96FFF" w:rsidR="00A2314F" w:rsidRPr="002F38E5" w:rsidRDefault="00A2314F" w:rsidP="00726441">
      <w:pPr>
        <w:rPr>
          <w:rFonts w:eastAsiaTheme="minorEastAsia" w:cstheme="minorHAnsi"/>
          <w:color w:val="000000" w:themeColor="text1"/>
        </w:rPr>
      </w:pPr>
    </w:p>
    <w:p w14:paraId="7D0A8DE2" w14:textId="3E1666D1" w:rsidR="00655A16" w:rsidRPr="002F38E5" w:rsidRDefault="00655A16" w:rsidP="00655A16">
      <w:pPr>
        <w:rPr>
          <w:rFonts w:cstheme="minorHAnsi"/>
          <w:noProof/>
        </w:rPr>
      </w:pPr>
      <w:r w:rsidRPr="002F38E5">
        <w:rPr>
          <w:rFonts w:cstheme="minorHAnsi"/>
          <w:noProof/>
        </w:rPr>
        <w:lastRenderedPageBreak/>
        <w:t>Метод переменных состояния заключается в том, что некоторые параметры системы принимаются как переменные, и на основании этого составляется уравнение вида:</w:t>
      </w:r>
    </w:p>
    <w:p w14:paraId="7C7333C4" w14:textId="35A545AE" w:rsidR="00655A16" w:rsidRPr="002F38E5" w:rsidRDefault="000C4D3D" w:rsidP="00655A16">
      <w:pPr>
        <w:rPr>
          <w:rFonts w:eastAsiaTheme="minorEastAsia" w:cstheme="minorHAnsi"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ⅆ</m:t>
              </m:r>
            </m:num>
            <m:den>
              <m:r>
                <w:rPr>
                  <w:rFonts w:ascii="Cambria Math" w:hAnsi="Cambria Math" w:cstheme="minorHAnsi"/>
                  <w:noProof/>
                </w:rPr>
                <m:t>ⅆt</m:t>
              </m:r>
            </m:den>
          </m:f>
          <m:r>
            <w:rPr>
              <w:rFonts w:ascii="Cambria Math" w:hAnsi="Cambria Math" w:cstheme="minorHAnsi"/>
              <w:noProof/>
              <w:lang w:val="en-US"/>
            </w:rPr>
            <m:t>*U</m:t>
          </m:r>
          <m:r>
            <w:rPr>
              <w:rFonts w:ascii="Cambria Math" w:hAnsi="Cambria Math" w:cstheme="minorHAnsi"/>
              <w:noProof/>
            </w:rPr>
            <m:t>=AU+B</m:t>
          </m:r>
        </m:oMath>
      </m:oMathPara>
    </w:p>
    <w:p w14:paraId="206EE673" w14:textId="3E4ADBB8" w:rsidR="008820C8" w:rsidRPr="002F38E5" w:rsidRDefault="008820C8" w:rsidP="008820C8">
      <w:pPr>
        <w:rPr>
          <w:rFonts w:cstheme="minorHAnsi"/>
          <w:noProof/>
        </w:rPr>
      </w:pPr>
      <w:r w:rsidRPr="002F38E5">
        <w:rPr>
          <w:rFonts w:cstheme="minorHAnsi"/>
          <w:noProof/>
        </w:rPr>
        <w:t>Переменными состояния являются токи индуктивных элементов и напряжения ёмкостных элементов.</w:t>
      </w:r>
    </w:p>
    <w:p w14:paraId="32D90E1C" w14:textId="2D35FEDC" w:rsidR="00534623" w:rsidRPr="002F38E5" w:rsidRDefault="00290671" w:rsidP="00290671">
      <w:pPr>
        <w:jc w:val="center"/>
        <w:rPr>
          <w:rFonts w:cstheme="minorHAnsi"/>
          <w:noProof/>
        </w:rPr>
      </w:pPr>
      <w:r>
        <w:rPr>
          <w:noProof/>
        </w:rPr>
        <w:drawing>
          <wp:inline distT="0" distB="0" distL="0" distR="0" wp14:anchorId="7F23595A" wp14:editId="5A82E39E">
            <wp:extent cx="3762375" cy="1825349"/>
            <wp:effectExtent l="0" t="0" r="0" b="3810"/>
            <wp:docPr id="1285947314" name="Рисунок 55" descr="https://sun9-5.userapi.com/c854528/v854528715/1c3c7d/fgKkg7VY7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5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2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1884" w14:textId="5500C598" w:rsidR="00290671" w:rsidRPr="002F38E5" w:rsidRDefault="00290671" w:rsidP="00290671">
      <w:pPr>
        <w:rPr>
          <w:rFonts w:cstheme="minorHAnsi"/>
          <w:noProof/>
        </w:rPr>
      </w:pPr>
    </w:p>
    <w:p w14:paraId="19A94BD6" w14:textId="5813702F" w:rsidR="00EC09CE" w:rsidRPr="002F38E5" w:rsidRDefault="000C4D3D" w:rsidP="00290671">
      <w:pPr>
        <w:rPr>
          <w:rFonts w:eastAsiaTheme="minorEastAsia" w:cstheme="minorHAnsi"/>
          <w:noProof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1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1</m:t>
              </m:r>
            </m:sub>
          </m:sSub>
          <m:r>
            <w:rPr>
              <w:rFonts w:ascii="Cambria Math" w:hAnsi="Cambria Math" w:cstheme="minorHAnsi"/>
              <w:noProof/>
            </w:rPr>
            <m:t>*</m:t>
          </m:r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</w:rPr>
                    <m:t>C1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noProof/>
                  <w:lang w:val="en-US"/>
                </w:rPr>
                <m:t>dt</m:t>
              </m:r>
            </m:den>
          </m:f>
        </m:oMath>
      </m:oMathPara>
    </w:p>
    <w:p w14:paraId="12C90661" w14:textId="7DE62436" w:rsidR="00D27AB7" w:rsidRPr="002F38E5" w:rsidRDefault="000C4D3D" w:rsidP="00D27AB7">
      <w:pPr>
        <w:rPr>
          <w:rFonts w:eastAsiaTheme="minorEastAsia" w:cstheme="minorHAnsi"/>
          <w:noProof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2</m:t>
              </m:r>
            </m:sub>
          </m:sSub>
          <m:r>
            <w:rPr>
              <w:rFonts w:ascii="Cambria Math" w:hAnsi="Cambria Math" w:cstheme="minorHAnsi"/>
              <w:noProof/>
            </w:rPr>
            <m:t>=</m:t>
          </m:r>
          <m:sSub>
            <m:sSubPr>
              <m:ctrlPr>
                <w:rPr>
                  <w:rFonts w:ascii="Cambria Math" w:hAnsi="Cambria Math" w:cstheme="minorHAnsi"/>
                  <w:i/>
                  <w:noProof/>
                </w:rPr>
              </m:ctrlPr>
            </m:sSubPr>
            <m:e>
              <m:r>
                <w:rPr>
                  <w:rFonts w:ascii="Cambria Math" w:hAnsi="Cambria Math" w:cstheme="minorHAnsi"/>
                  <w:noProof/>
                </w:rPr>
                <m:t>C</m:t>
              </m:r>
            </m:e>
            <m:sub>
              <m:r>
                <w:rPr>
                  <w:rFonts w:ascii="Cambria Math" w:hAnsi="Cambria Math" w:cstheme="minorHAnsi"/>
                  <w:noProof/>
                </w:rPr>
                <m:t>2</m:t>
              </m:r>
            </m:sub>
          </m:sSub>
          <m:r>
            <w:rPr>
              <w:rFonts w:ascii="Cambria Math" w:hAnsi="Cambria Math" w:cstheme="minorHAnsi"/>
              <w:noProof/>
            </w:rPr>
            <m:t>*</m:t>
          </m:r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</w:rPr>
                    <m:t>C2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noProof/>
                  <w:lang w:val="en-US"/>
                </w:rPr>
                <m:t>dt</m:t>
              </m:r>
            </m:den>
          </m:f>
        </m:oMath>
      </m:oMathPara>
    </w:p>
    <w:p w14:paraId="7CC3AAB7" w14:textId="1952FC6D" w:rsidR="00D27AB7" w:rsidRPr="002F38E5" w:rsidRDefault="000C4D3D" w:rsidP="00290671">
      <w:pPr>
        <w:rPr>
          <w:rFonts w:eastAsiaTheme="minorEastAsia" w:cstheme="minorHAnsi"/>
          <w:noProof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theme="minorHAnsi"/>
                  <w:i/>
                  <w:noProof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theme="minorHAnsi"/>
                      <w:i/>
                      <w:noProof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noProof/>
                        </w:rPr>
                        <m:t>*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noProof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noProof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noProof/>
                                </w:rPr>
                                <m:t>C1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 w:cstheme="minorHAnsi"/>
                              <w:noProof/>
                              <w:lang w:val="en-US"/>
                            </w:rPr>
                            <m:t>dt</m:t>
                          </m:r>
                        </m:den>
                      </m:f>
                      <m:r>
                        <w:rPr>
                          <w:rFonts w:ascii="Cambria Math" w:hAnsi="Cambria Math" w:cstheme="minorHAnsi"/>
                          <w:noProof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noProof/>
                        </w:rPr>
                        <m:t>*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d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noProof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noProof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noProof/>
                                </w:rPr>
                                <m:t>C2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hAnsi="Cambria Math" w:cstheme="minorHAnsi"/>
                              <w:noProof/>
                              <w:lang w:val="en-US"/>
                            </w:rPr>
                            <m:t>dt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 w:cstheme="minorHAnsi"/>
                      <w:noProof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</w:rPr>
                    <m:t>=e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C1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noProof/>
                    </w:rPr>
                    <m:t>*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noProof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noProof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noProof/>
                            </w:rPr>
                            <m:t>C2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theme="minorHAnsi"/>
                          <w:noProof/>
                          <w:lang w:val="en-US"/>
                        </w:rPr>
                        <m:t>dt</m:t>
                      </m:r>
                    </m:den>
                  </m:f>
                  <m:r>
                    <w:rPr>
                      <w:rFonts w:ascii="Cambria Math" w:hAnsi="Cambria Math" w:cstheme="minorHAnsi"/>
                      <w:noProof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noProof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noProof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noProof/>
                        </w:rPr>
                        <m:t>C2</m:t>
                      </m:r>
                    </m:sub>
                  </m:sSub>
                </m:e>
              </m:eqArr>
            </m:e>
          </m:d>
        </m:oMath>
      </m:oMathPara>
    </w:p>
    <w:p w14:paraId="1FAA93BA" w14:textId="63A94CFF" w:rsidR="00DB2EAC" w:rsidRPr="002F38E5" w:rsidRDefault="000C4D3D" w:rsidP="00290671">
      <w:pPr>
        <w:rPr>
          <w:rFonts w:eastAsiaTheme="minorEastAsia" w:cstheme="minorHAnsi"/>
          <w:noProof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</m:t>
              </m:r>
            </m:num>
            <m:den>
              <m:r>
                <w:rPr>
                  <w:rFonts w:ascii="Cambria Math" w:hAnsi="Cambria Math" w:cstheme="minorHAnsi"/>
                  <w:noProof/>
                </w:rPr>
                <m:t>dt</m:t>
              </m:r>
            </m:den>
          </m:f>
          <m:r>
            <w:rPr>
              <w:rFonts w:ascii="Cambria Math" w:eastAsiaTheme="minorEastAsia" w:hAnsi="Cambria Math" w:cstheme="minorHAnsi"/>
              <w:noProof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C1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C2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noProof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theme="minorHAnsi"/>
                        <w:noProof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eastAsiaTheme="minorEastAsia" w:hAnsi="Cambria Math" w:cstheme="minorHAnsi"/>
                        <w:noProof/>
                      </w:rPr>
                      <m:t>*</m:t>
                    </m:r>
                    <m:d>
                      <m:d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1+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HAnsi"/>
                                    <w:i/>
                                    <w:noProof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HAnsi"/>
                                    <w:noProof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HAnsi"/>
                                    <w:noProof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theme="minorHAnsi"/>
                                    <w:i/>
                                    <w:noProof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theme="minorHAnsi"/>
                                    <w:noProof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theme="minorHAnsi"/>
                                    <w:noProof/>
                                  </w:rPr>
                                  <m:t>2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theme="minorHAnsi"/>
                        <w:noProof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noProof/>
            </w:rPr>
            <m:t>*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C1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noProof/>
                          </w:rPr>
                          <m:t>C2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theme="minorHAnsi"/>
              <w:noProof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theme="minorHAnsi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theme="minorHAnsi"/>
                      <w:i/>
                      <w:noProof/>
                    </w:rPr>
                  </m:ctrlPr>
                </m:mP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theme="minorHAnsi"/>
                            <w:i/>
                            <w:noProof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theme="minorHAnsi"/>
                            <w:noProof/>
                          </w:rPr>
                          <m:t>*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theme="minorHAnsi"/>
                                <w:i/>
                                <w:noProof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theme="minorHAnsi"/>
                                <w:noProof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 w:cstheme="minorHAnsi"/>
                        <w:noProof/>
                      </w:rPr>
                      <m:t>0</m:t>
                    </m:r>
                  </m:e>
                </m:mr>
              </m:m>
            </m:e>
          </m:d>
        </m:oMath>
      </m:oMathPara>
    </w:p>
    <w:p w14:paraId="7F341479" w14:textId="0C025647" w:rsidR="00132CA2" w:rsidRPr="002F38E5" w:rsidRDefault="00132CA2" w:rsidP="00290671">
      <w:pPr>
        <w:rPr>
          <w:rFonts w:eastAsiaTheme="minorEastAsia" w:cstheme="minorHAnsi"/>
          <w:noProof/>
        </w:rPr>
      </w:pPr>
    </w:p>
    <w:p w14:paraId="50B4A00F" w14:textId="3103C939" w:rsidR="00132CA2" w:rsidRPr="002F38E5" w:rsidRDefault="000C4D3D" w:rsidP="00290671">
      <w:pPr>
        <w:rPr>
          <w:rFonts w:cstheme="minorHAnsi"/>
          <w:noProof/>
        </w:rPr>
      </w:pPr>
      <m:oMathPara>
        <m:oMath>
          <m:f>
            <m:fPr>
              <m:ctrlPr>
                <w:rPr>
                  <w:rFonts w:ascii="Cambria Math" w:hAnsi="Cambria Math" w:cstheme="minorHAnsi"/>
                  <w:i/>
                  <w:noProof/>
                </w:rPr>
              </m:ctrlPr>
            </m:fPr>
            <m:num>
              <m:r>
                <w:rPr>
                  <w:rFonts w:ascii="Cambria Math" w:hAnsi="Cambria Math" w:cstheme="minorHAnsi"/>
                  <w:noProof/>
                </w:rPr>
                <m:t>d</m:t>
              </m:r>
            </m:num>
            <m:den>
              <m:r>
                <w:rPr>
                  <w:rFonts w:ascii="Cambria Math" w:hAnsi="Cambria Math" w:cstheme="minorHAnsi"/>
                  <w:noProof/>
                </w:rPr>
                <m:t>dt</m:t>
              </m:r>
            </m:den>
          </m:f>
          <m:r>
            <w:rPr>
              <w:rFonts w:ascii="Cambria Math" w:hAnsi="Cambria Math" w:cstheme="minorHAnsi"/>
              <w:noProof/>
            </w:rPr>
            <m:t>*U</m:t>
          </m:r>
          <m:r>
            <w:rPr>
              <w:rFonts w:ascii="Cambria Math" w:eastAsiaTheme="minorEastAsia" w:hAnsi="Cambria Math" w:cstheme="minorHAnsi"/>
              <w:noProof/>
            </w:rPr>
            <m:t>=A*U+B</m:t>
          </m:r>
        </m:oMath>
      </m:oMathPara>
    </w:p>
    <w:p w14:paraId="235885F1" w14:textId="77777777" w:rsidR="00F04419" w:rsidRPr="002F38E5" w:rsidRDefault="00F04419" w:rsidP="00C76955">
      <w:pPr>
        <w:rPr>
          <w:rFonts w:eastAsiaTheme="minorEastAsia" w:cstheme="minorHAnsi"/>
          <w:color w:val="000000" w:themeColor="text1"/>
        </w:rPr>
      </w:pPr>
    </w:p>
    <w:sectPr w:rsidR="00F04419" w:rsidRPr="002F38E5" w:rsidSect="00606CDB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Михаил Гейне" w:date="2020-01-09T09:23:00Z" w:initials="МГ">
    <w:p w14:paraId="7A6065CC" w14:textId="345730A9" w:rsidR="000C4D3D" w:rsidRPr="0047205B" w:rsidRDefault="000C4D3D">
      <w:pPr>
        <w:pStyle w:val="aa"/>
      </w:pPr>
      <w:r>
        <w:rPr>
          <w:rStyle w:val="a9"/>
        </w:rPr>
        <w:annotationRef/>
      </w:r>
      <w:r>
        <w:rPr>
          <w:lang w:val="en-US"/>
        </w:rPr>
        <w:t>d</w:t>
      </w:r>
      <w:r w:rsidRPr="0047205B">
        <w:t>/</w:t>
      </w:r>
      <w:r>
        <w:rPr>
          <w:lang w:val="en-US"/>
        </w:rPr>
        <w:t>dt</w:t>
      </w:r>
    </w:p>
  </w:comment>
  <w:comment w:id="150" w:author="Михаил Гейне" w:date="2020-01-08T19:40:00Z" w:initials="МГ">
    <w:p w14:paraId="09BC0DCA" w14:textId="64E7D69B" w:rsidR="000C4D3D" w:rsidRDefault="000C4D3D">
      <w:pPr>
        <w:pStyle w:val="aa"/>
      </w:pPr>
      <w:r>
        <w:rPr>
          <w:rStyle w:val="a9"/>
        </w:rPr>
        <w:annotationRef/>
      </w:r>
      <w:r>
        <w:t>Нет расчёта.</w:t>
      </w:r>
    </w:p>
  </w:comment>
  <w:comment w:id="151" w:author="Михаил Гейне" w:date="2020-01-08T20:29:00Z" w:initials="МГ">
    <w:p w14:paraId="7A336DD2" w14:textId="606CC1BF" w:rsidR="000C4D3D" w:rsidRDefault="000C4D3D">
      <w:pPr>
        <w:pStyle w:val="aa"/>
      </w:pPr>
      <w:r>
        <w:rPr>
          <w:rStyle w:val="a9"/>
        </w:rPr>
        <w:annotationRef/>
      </w:r>
      <w:r>
        <w:t>Здесь где-то дырка. Подпись к току, а дальше появляется сопротивление приёмника. Откуда?</w:t>
      </w:r>
    </w:p>
  </w:comment>
  <w:comment w:id="197" w:author="Михаил Гейне" w:date="2020-01-08T19:03:00Z" w:initials="МГ">
    <w:p w14:paraId="56284D7E" w14:textId="35BB402B" w:rsidR="000C4D3D" w:rsidRDefault="000C4D3D">
      <w:pPr>
        <w:pStyle w:val="aa"/>
      </w:pPr>
      <w:r>
        <w:rPr>
          <w:rStyle w:val="a9"/>
        </w:rPr>
        <w:annotationRef/>
      </w:r>
      <w:r>
        <w:t>Пример неверный</w:t>
      </w:r>
    </w:p>
  </w:comment>
  <w:comment w:id="199" w:author="Михаил Гейне" w:date="2020-01-09T20:02:00Z" w:initials="МГ">
    <w:p w14:paraId="3ED1A25D" w14:textId="722CC849" w:rsidR="000C4D3D" w:rsidRDefault="000C4D3D">
      <w:pPr>
        <w:pStyle w:val="aa"/>
      </w:pPr>
      <w:r>
        <w:rPr>
          <w:rStyle w:val="a9"/>
        </w:rPr>
        <w:annotationRef/>
      </w:r>
      <w:r>
        <w:t>Добавил обоснование для законов коммутации (аналогично для второго закона)</w:t>
      </w:r>
    </w:p>
  </w:comment>
  <w:comment w:id="202" w:author="Михаил Гейне" w:date="2020-01-08T21:51:00Z" w:initials="МГ">
    <w:p w14:paraId="1A73B962" w14:textId="5981EF8F" w:rsidR="000C4D3D" w:rsidRPr="0046136A" w:rsidRDefault="000C4D3D">
      <w:pPr>
        <w:pStyle w:val="aa"/>
      </w:pPr>
      <w:r>
        <w:rPr>
          <w:rStyle w:val="a9"/>
        </w:rPr>
        <w:annotationRef/>
      </w:r>
      <w:r>
        <w:t xml:space="preserve">Что такое </w:t>
      </w:r>
      <w:r>
        <w:rPr>
          <w:lang w:val="en-US"/>
        </w:rPr>
        <w:t>r</w:t>
      </w:r>
      <w:r w:rsidRPr="0046136A">
        <w:t xml:space="preserve">, </w:t>
      </w:r>
      <w:r>
        <w:rPr>
          <w:lang w:val="en-US"/>
        </w:rPr>
        <w:t>k</w:t>
      </w:r>
      <w:r w:rsidRPr="0046136A">
        <w:t xml:space="preserve"> </w:t>
      </w:r>
      <w:r>
        <w:t>и</w:t>
      </w:r>
      <w:r w:rsidRPr="0046136A">
        <w:t xml:space="preserve"> </w:t>
      </w:r>
      <w:r>
        <w:rPr>
          <w:lang w:val="en-US"/>
        </w:rPr>
        <w:t>m</w:t>
      </w:r>
      <w:r>
        <w:t>?</w:t>
      </w:r>
    </w:p>
  </w:comment>
  <w:comment w:id="203" w:author="Гость" w:date="2020-01-08T19:27:00Z" w:initials="Го">
    <w:p w14:paraId="1EDE538A" w14:textId="787A6815" w:rsidR="000C4D3D" w:rsidRDefault="000C4D3D">
      <w:r>
        <w:t>а где уравнение?)))</w:t>
      </w:r>
      <w:r>
        <w:annotationRef/>
      </w:r>
    </w:p>
  </w:comment>
  <w:comment w:id="204" w:author="Михаил Гейне" w:date="2020-01-09T18:52:00Z" w:initials="МГ">
    <w:p w14:paraId="53ED304D" w14:textId="26572C74" w:rsidR="000C4D3D" w:rsidRDefault="000C4D3D">
      <w:pPr>
        <w:pStyle w:val="aa"/>
      </w:pPr>
      <w:r>
        <w:rPr>
          <w:rStyle w:val="a9"/>
        </w:rPr>
        <w:annotationRef/>
      </w:r>
      <w:r>
        <w:t>Дописал</w:t>
      </w:r>
    </w:p>
  </w:comment>
  <w:comment w:id="207" w:author="Гость" w:date="2020-01-08T19:40:00Z" w:initials="Го">
    <w:p w14:paraId="0025A704" w14:textId="7A69585A" w:rsidR="000C4D3D" w:rsidRDefault="000C4D3D">
      <w:r>
        <w:t>добавила связь между характеристиками</w:t>
      </w:r>
      <w:r>
        <w:annotationRef/>
      </w:r>
    </w:p>
  </w:comment>
  <w:comment w:id="255" w:author="Михаил Гейне" w:date="2020-01-09T21:36:00Z" w:initials="МГ">
    <w:p w14:paraId="41EE6950" w14:textId="27E83A3E" w:rsidR="000C4D3D" w:rsidRDefault="000C4D3D">
      <w:pPr>
        <w:pStyle w:val="aa"/>
      </w:pPr>
      <w:r>
        <w:rPr>
          <w:rStyle w:val="a9"/>
        </w:rPr>
        <w:annotationRef/>
      </w:r>
      <w:r>
        <w:t>По-моему, это Лаплас….</w:t>
      </w:r>
    </w:p>
  </w:comment>
  <w:comment w:id="258" w:author="Михаил Гейне" w:date="2020-01-09T21:51:00Z" w:initials="МГ">
    <w:p w14:paraId="24DC4849" w14:textId="7D07CCAF" w:rsidR="000C4D3D" w:rsidRDefault="000C4D3D">
      <w:pPr>
        <w:pStyle w:val="aa"/>
      </w:pPr>
      <w:r>
        <w:rPr>
          <w:rStyle w:val="a9"/>
        </w:rPr>
        <w:annotationRef/>
      </w:r>
      <w:r>
        <w:t>Изменено</w:t>
      </w:r>
    </w:p>
  </w:comment>
  <w:comment w:id="259" w:author="Михаил Гейне" w:date="2020-01-09T21:59:00Z" w:initials="МГ">
    <w:p w14:paraId="4858332C" w14:textId="2DBA7DEA" w:rsidR="000C4D3D" w:rsidRDefault="000C4D3D">
      <w:pPr>
        <w:pStyle w:val="aa"/>
      </w:pPr>
      <w:r>
        <w:rPr>
          <w:rStyle w:val="a9"/>
        </w:rPr>
        <w:annotationRef/>
      </w:r>
      <w:r>
        <w:t>Это учёт ненулевы</w:t>
      </w:r>
    </w:p>
  </w:comment>
  <w:comment w:id="260" w:author="Михаил Гейне" w:date="2020-01-09T22:00:00Z" w:initials="МГ">
    <w:p w14:paraId="08BF9FBC" w14:textId="66A296FF" w:rsidR="000C4D3D" w:rsidRDefault="000C4D3D">
      <w:pPr>
        <w:pStyle w:val="aa"/>
      </w:pPr>
      <w:r>
        <w:rPr>
          <w:rStyle w:val="a9"/>
        </w:rPr>
        <w:annotationRef/>
      </w:r>
      <w:r>
        <w:t>Учёт ненулевых начальных условий</w:t>
      </w:r>
    </w:p>
  </w:comment>
  <w:comment w:id="261" w:author="Гость" w:date="2020-01-09T15:37:00Z" w:initials="Го">
    <w:p w14:paraId="45C31160" w14:textId="413A9144" w:rsidR="000C4D3D" w:rsidRDefault="000C4D3D">
      <w:r>
        <w:t>тут должно быть 1/2*pi*i</w:t>
      </w:r>
      <w:r>
        <w:annotationRef/>
      </w:r>
    </w:p>
    <w:p w14:paraId="26DD7EDF" w14:textId="481DEF60" w:rsidR="000C4D3D" w:rsidRDefault="000C4D3D">
      <w:r>
        <w:t>не могу в документке исправить</w:t>
      </w:r>
    </w:p>
  </w:comment>
  <w:comment w:id="262" w:author="Михаил Гейне" w:date="2020-01-09T17:21:00Z" w:initials="МГ">
    <w:p w14:paraId="72758D71" w14:textId="0EE9F2DB" w:rsidR="000C4D3D" w:rsidRPr="00585DAE" w:rsidRDefault="000C4D3D">
      <w:pPr>
        <w:pStyle w:val="aa"/>
      </w:pPr>
      <w:r>
        <w:rPr>
          <w:rStyle w:val="a9"/>
        </w:rPr>
        <w:annotationRef/>
      </w:r>
      <w:r>
        <w:rPr>
          <w:rStyle w:val="a9"/>
        </w:rPr>
        <w:t>исправил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7A6065CC" w15:done="1"/>
  <w15:commentEx w15:paraId="09BC0DCA" w15:done="0"/>
  <w15:commentEx w15:paraId="7A336DD2" w15:done="0"/>
  <w15:commentEx w15:paraId="56284D7E" w15:done="0"/>
  <w15:commentEx w15:paraId="3ED1A25D" w15:done="0"/>
  <w15:commentEx w15:paraId="1A73B962" w15:done="0"/>
  <w15:commentEx w15:paraId="1EDE538A" w15:done="1"/>
  <w15:commentEx w15:paraId="53ED304D" w15:paraIdParent="1EDE538A" w15:done="1"/>
  <w15:commentEx w15:paraId="0025A704" w15:done="0"/>
  <w15:commentEx w15:paraId="41EE6950" w15:done="0"/>
  <w15:commentEx w15:paraId="24DC4849" w15:done="0"/>
  <w15:commentEx w15:paraId="4858332C" w15:done="0"/>
  <w15:commentEx w15:paraId="08BF9FBC" w15:done="0"/>
  <w15:commentEx w15:paraId="26DD7EDF" w15:done="1"/>
  <w15:commentEx w15:paraId="72758D71" w15:paraIdParent="26DD7EDF" w15:done="1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7A6065CC" w16cid:durableId="21C16F8D"/>
  <w16cid:commentId w16cid:paraId="09BC0DCA" w16cid:durableId="21C0AEA5"/>
  <w16cid:commentId w16cid:paraId="7A336DD2" w16cid:durableId="21C0BA32"/>
  <w16cid:commentId w16cid:paraId="56284D7E" w16cid:durableId="21C0A612"/>
  <w16cid:commentId w16cid:paraId="3ED1A25D" w16cid:durableId="21C20553"/>
  <w16cid:commentId w16cid:paraId="1A73B962" w16cid:durableId="21C0CD51"/>
  <w16cid:commentId w16cid:paraId="1EDE538A" w16cid:durableId="6C6A9F38"/>
  <w16cid:commentId w16cid:paraId="53ED304D" w16cid:durableId="21C1F50B"/>
  <w16cid:commentId w16cid:paraId="0025A704" w16cid:durableId="56B608C5"/>
  <w16cid:commentId w16cid:paraId="41EE6950" w16cid:durableId="21C21B75"/>
  <w16cid:commentId w16cid:paraId="24DC4849" w16cid:durableId="21C21EF4"/>
  <w16cid:commentId w16cid:paraId="4858332C" w16cid:durableId="21C220AA"/>
  <w16cid:commentId w16cid:paraId="08BF9FBC" w16cid:durableId="21C220EE"/>
  <w16cid:commentId w16cid:paraId="26DD7EDF" w16cid:durableId="0C293B4A"/>
  <w16cid:commentId w16cid:paraId="72758D71" w16cid:durableId="21C1DFA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132169" w14:textId="77777777" w:rsidR="000C4D3D" w:rsidRDefault="000C4D3D" w:rsidP="005A7E32">
      <w:r>
        <w:separator/>
      </w:r>
    </w:p>
  </w:endnote>
  <w:endnote w:type="continuationSeparator" w:id="0">
    <w:p w14:paraId="63EAB1BA" w14:textId="77777777" w:rsidR="000C4D3D" w:rsidRDefault="000C4D3D" w:rsidP="005A7E32">
      <w:r>
        <w:continuationSeparator/>
      </w:r>
    </w:p>
  </w:endnote>
  <w:endnote w:type="continuationNotice" w:id="1">
    <w:p w14:paraId="70039904" w14:textId="77777777" w:rsidR="000C4D3D" w:rsidRDefault="000C4D3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EE7B81" w14:textId="77777777" w:rsidR="000C4D3D" w:rsidRDefault="000C4D3D" w:rsidP="005A7E32">
      <w:r>
        <w:separator/>
      </w:r>
    </w:p>
  </w:footnote>
  <w:footnote w:type="continuationSeparator" w:id="0">
    <w:p w14:paraId="34989AAD" w14:textId="77777777" w:rsidR="000C4D3D" w:rsidRDefault="000C4D3D" w:rsidP="005A7E32">
      <w:r>
        <w:continuationSeparator/>
      </w:r>
    </w:p>
  </w:footnote>
  <w:footnote w:type="continuationNotice" w:id="1">
    <w:p w14:paraId="0D14892B" w14:textId="77777777" w:rsidR="000C4D3D" w:rsidRDefault="000C4D3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E27B0"/>
    <w:multiLevelType w:val="hybridMultilevel"/>
    <w:tmpl w:val="696E37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DA13B4"/>
    <w:multiLevelType w:val="hybridMultilevel"/>
    <w:tmpl w:val="096241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99686D"/>
    <w:multiLevelType w:val="hybridMultilevel"/>
    <w:tmpl w:val="7C261D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667B22"/>
    <w:multiLevelType w:val="hybridMultilevel"/>
    <w:tmpl w:val="5B0C64C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6F5CA1"/>
    <w:multiLevelType w:val="hybridMultilevel"/>
    <w:tmpl w:val="5B58A75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917765"/>
    <w:multiLevelType w:val="hybridMultilevel"/>
    <w:tmpl w:val="815AEB3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E65B2F"/>
    <w:multiLevelType w:val="hybridMultilevel"/>
    <w:tmpl w:val="9ECC86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1A6966"/>
    <w:multiLevelType w:val="hybridMultilevel"/>
    <w:tmpl w:val="56846F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1B3B27"/>
    <w:multiLevelType w:val="hybridMultilevel"/>
    <w:tmpl w:val="0E38F6B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7AE6574"/>
    <w:multiLevelType w:val="hybridMultilevel"/>
    <w:tmpl w:val="9F4C9D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0611B4"/>
    <w:multiLevelType w:val="hybridMultilevel"/>
    <w:tmpl w:val="9DEE2C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585B17"/>
    <w:multiLevelType w:val="hybridMultilevel"/>
    <w:tmpl w:val="94C4C1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E872C4"/>
    <w:multiLevelType w:val="hybridMultilevel"/>
    <w:tmpl w:val="4202BB7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5EC4954"/>
    <w:multiLevelType w:val="hybridMultilevel"/>
    <w:tmpl w:val="BE6E07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147E6"/>
    <w:multiLevelType w:val="hybridMultilevel"/>
    <w:tmpl w:val="F96C5AE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11"/>
  </w:num>
  <w:num w:numId="4">
    <w:abstractNumId w:val="2"/>
  </w:num>
  <w:num w:numId="5">
    <w:abstractNumId w:val="4"/>
  </w:num>
  <w:num w:numId="6">
    <w:abstractNumId w:val="7"/>
  </w:num>
  <w:num w:numId="7">
    <w:abstractNumId w:val="14"/>
  </w:num>
  <w:num w:numId="8">
    <w:abstractNumId w:val="1"/>
  </w:num>
  <w:num w:numId="9">
    <w:abstractNumId w:val="10"/>
  </w:num>
  <w:num w:numId="10">
    <w:abstractNumId w:val="5"/>
  </w:num>
  <w:num w:numId="11">
    <w:abstractNumId w:val="8"/>
  </w:num>
  <w:num w:numId="12">
    <w:abstractNumId w:val="12"/>
  </w:num>
  <w:num w:numId="13">
    <w:abstractNumId w:val="3"/>
  </w:num>
  <w:num w:numId="14">
    <w:abstractNumId w:val="0"/>
  </w:num>
  <w:num w:numId="15">
    <w:abstractNumId w:val="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Михаил Гейне">
    <w15:presenceInfo w15:providerId="Windows Live" w15:userId="745cd2bbf2351e7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F17"/>
    <w:rsid w:val="000002A2"/>
    <w:rsid w:val="00001D4E"/>
    <w:rsid w:val="0000232D"/>
    <w:rsid w:val="00004A35"/>
    <w:rsid w:val="0000556B"/>
    <w:rsid w:val="00007530"/>
    <w:rsid w:val="00007EF5"/>
    <w:rsid w:val="00010B3C"/>
    <w:rsid w:val="00011393"/>
    <w:rsid w:val="00011436"/>
    <w:rsid w:val="0001184E"/>
    <w:rsid w:val="00011860"/>
    <w:rsid w:val="00011CF9"/>
    <w:rsid w:val="000162EF"/>
    <w:rsid w:val="000166FF"/>
    <w:rsid w:val="000179A2"/>
    <w:rsid w:val="00017EAD"/>
    <w:rsid w:val="000204D6"/>
    <w:rsid w:val="0002081F"/>
    <w:rsid w:val="00021EDA"/>
    <w:rsid w:val="00023F0C"/>
    <w:rsid w:val="00024D61"/>
    <w:rsid w:val="00025E6C"/>
    <w:rsid w:val="00027349"/>
    <w:rsid w:val="000317DD"/>
    <w:rsid w:val="00032350"/>
    <w:rsid w:val="000327D4"/>
    <w:rsid w:val="00033267"/>
    <w:rsid w:val="0003496E"/>
    <w:rsid w:val="000367C1"/>
    <w:rsid w:val="00036DA0"/>
    <w:rsid w:val="00036FC8"/>
    <w:rsid w:val="00037E35"/>
    <w:rsid w:val="0004093D"/>
    <w:rsid w:val="00041518"/>
    <w:rsid w:val="0004450B"/>
    <w:rsid w:val="00044E4C"/>
    <w:rsid w:val="00046B0B"/>
    <w:rsid w:val="00047E44"/>
    <w:rsid w:val="000500FC"/>
    <w:rsid w:val="00050E83"/>
    <w:rsid w:val="00053B15"/>
    <w:rsid w:val="00053D1C"/>
    <w:rsid w:val="000551F3"/>
    <w:rsid w:val="00056744"/>
    <w:rsid w:val="0006013B"/>
    <w:rsid w:val="00062418"/>
    <w:rsid w:val="000635A5"/>
    <w:rsid w:val="00063878"/>
    <w:rsid w:val="00064826"/>
    <w:rsid w:val="00064D8A"/>
    <w:rsid w:val="00066695"/>
    <w:rsid w:val="00067291"/>
    <w:rsid w:val="00071373"/>
    <w:rsid w:val="00071528"/>
    <w:rsid w:val="00071DE1"/>
    <w:rsid w:val="000737D8"/>
    <w:rsid w:val="00074446"/>
    <w:rsid w:val="000748CA"/>
    <w:rsid w:val="00077EFC"/>
    <w:rsid w:val="000807F6"/>
    <w:rsid w:val="00080DB2"/>
    <w:rsid w:val="00081958"/>
    <w:rsid w:val="0008382E"/>
    <w:rsid w:val="00084075"/>
    <w:rsid w:val="0008509D"/>
    <w:rsid w:val="00086D23"/>
    <w:rsid w:val="0009054B"/>
    <w:rsid w:val="00092A81"/>
    <w:rsid w:val="0009416C"/>
    <w:rsid w:val="00097DFE"/>
    <w:rsid w:val="000A495E"/>
    <w:rsid w:val="000A572D"/>
    <w:rsid w:val="000A5B0A"/>
    <w:rsid w:val="000A6413"/>
    <w:rsid w:val="000B1E04"/>
    <w:rsid w:val="000B28BD"/>
    <w:rsid w:val="000B2E85"/>
    <w:rsid w:val="000B4E57"/>
    <w:rsid w:val="000B5991"/>
    <w:rsid w:val="000B7BFE"/>
    <w:rsid w:val="000B7D45"/>
    <w:rsid w:val="000B7EBC"/>
    <w:rsid w:val="000C1A15"/>
    <w:rsid w:val="000C4D3D"/>
    <w:rsid w:val="000C57DA"/>
    <w:rsid w:val="000C605B"/>
    <w:rsid w:val="000C6247"/>
    <w:rsid w:val="000C76EC"/>
    <w:rsid w:val="000D0011"/>
    <w:rsid w:val="000D1C3E"/>
    <w:rsid w:val="000D333C"/>
    <w:rsid w:val="000D530F"/>
    <w:rsid w:val="000D7AC2"/>
    <w:rsid w:val="000E0C86"/>
    <w:rsid w:val="000E27C5"/>
    <w:rsid w:val="000E360A"/>
    <w:rsid w:val="000E4369"/>
    <w:rsid w:val="000E5953"/>
    <w:rsid w:val="000E6CFF"/>
    <w:rsid w:val="000F2435"/>
    <w:rsid w:val="000F279A"/>
    <w:rsid w:val="000F3091"/>
    <w:rsid w:val="000F312B"/>
    <w:rsid w:val="000F33D5"/>
    <w:rsid w:val="000F3F54"/>
    <w:rsid w:val="000F673C"/>
    <w:rsid w:val="000F7BDB"/>
    <w:rsid w:val="00101782"/>
    <w:rsid w:val="00106786"/>
    <w:rsid w:val="00106BC7"/>
    <w:rsid w:val="00112117"/>
    <w:rsid w:val="00112444"/>
    <w:rsid w:val="00116F48"/>
    <w:rsid w:val="001200E2"/>
    <w:rsid w:val="00122961"/>
    <w:rsid w:val="00123280"/>
    <w:rsid w:val="0012346B"/>
    <w:rsid w:val="0012383A"/>
    <w:rsid w:val="00124596"/>
    <w:rsid w:val="00126C4D"/>
    <w:rsid w:val="00132966"/>
    <w:rsid w:val="00132CA2"/>
    <w:rsid w:val="00132F1F"/>
    <w:rsid w:val="00134A56"/>
    <w:rsid w:val="001359CB"/>
    <w:rsid w:val="00135ED1"/>
    <w:rsid w:val="00137FD6"/>
    <w:rsid w:val="001405A6"/>
    <w:rsid w:val="001421A5"/>
    <w:rsid w:val="00142BAC"/>
    <w:rsid w:val="00144009"/>
    <w:rsid w:val="0014743E"/>
    <w:rsid w:val="00147CE1"/>
    <w:rsid w:val="00151855"/>
    <w:rsid w:val="001523E6"/>
    <w:rsid w:val="00152E49"/>
    <w:rsid w:val="0015492A"/>
    <w:rsid w:val="00154ED9"/>
    <w:rsid w:val="00156FAD"/>
    <w:rsid w:val="001572E9"/>
    <w:rsid w:val="00160CE0"/>
    <w:rsid w:val="001619CD"/>
    <w:rsid w:val="00165F70"/>
    <w:rsid w:val="00166369"/>
    <w:rsid w:val="00166D3B"/>
    <w:rsid w:val="00176B9B"/>
    <w:rsid w:val="0018437C"/>
    <w:rsid w:val="00184BE8"/>
    <w:rsid w:val="00186A96"/>
    <w:rsid w:val="00191E4E"/>
    <w:rsid w:val="001928D7"/>
    <w:rsid w:val="001935A2"/>
    <w:rsid w:val="00193C70"/>
    <w:rsid w:val="00193F5E"/>
    <w:rsid w:val="00195608"/>
    <w:rsid w:val="00197072"/>
    <w:rsid w:val="001A13EB"/>
    <w:rsid w:val="001A2971"/>
    <w:rsid w:val="001A2F4A"/>
    <w:rsid w:val="001A399B"/>
    <w:rsid w:val="001A425B"/>
    <w:rsid w:val="001A4686"/>
    <w:rsid w:val="001A4A60"/>
    <w:rsid w:val="001A4D47"/>
    <w:rsid w:val="001A7BA6"/>
    <w:rsid w:val="001B0D68"/>
    <w:rsid w:val="001B2859"/>
    <w:rsid w:val="001B50E3"/>
    <w:rsid w:val="001B5F00"/>
    <w:rsid w:val="001C1E68"/>
    <w:rsid w:val="001C27E2"/>
    <w:rsid w:val="001C2B47"/>
    <w:rsid w:val="001C3432"/>
    <w:rsid w:val="001C6EF9"/>
    <w:rsid w:val="001D112C"/>
    <w:rsid w:val="001D1231"/>
    <w:rsid w:val="001D5E07"/>
    <w:rsid w:val="001E0C9C"/>
    <w:rsid w:val="001E105D"/>
    <w:rsid w:val="001E207A"/>
    <w:rsid w:val="001E32ED"/>
    <w:rsid w:val="001E4AD2"/>
    <w:rsid w:val="001E5105"/>
    <w:rsid w:val="001E5FA3"/>
    <w:rsid w:val="001E7576"/>
    <w:rsid w:val="001E797C"/>
    <w:rsid w:val="001E7EAD"/>
    <w:rsid w:val="001F387C"/>
    <w:rsid w:val="001F3F45"/>
    <w:rsid w:val="001F5044"/>
    <w:rsid w:val="001F7AA7"/>
    <w:rsid w:val="001F7B80"/>
    <w:rsid w:val="00201B8F"/>
    <w:rsid w:val="00202376"/>
    <w:rsid w:val="0020777B"/>
    <w:rsid w:val="0021007C"/>
    <w:rsid w:val="0021092D"/>
    <w:rsid w:val="0021171C"/>
    <w:rsid w:val="00212EA6"/>
    <w:rsid w:val="00214CEA"/>
    <w:rsid w:val="00215F2C"/>
    <w:rsid w:val="00220EDB"/>
    <w:rsid w:val="00222292"/>
    <w:rsid w:val="002227CA"/>
    <w:rsid w:val="00223C3D"/>
    <w:rsid w:val="002244FE"/>
    <w:rsid w:val="00226B11"/>
    <w:rsid w:val="00230BC0"/>
    <w:rsid w:val="00231147"/>
    <w:rsid w:val="00231969"/>
    <w:rsid w:val="00233165"/>
    <w:rsid w:val="00235D0E"/>
    <w:rsid w:val="00235D86"/>
    <w:rsid w:val="00236D27"/>
    <w:rsid w:val="00242346"/>
    <w:rsid w:val="00242B0E"/>
    <w:rsid w:val="00242B37"/>
    <w:rsid w:val="00244F45"/>
    <w:rsid w:val="0024784D"/>
    <w:rsid w:val="00251569"/>
    <w:rsid w:val="002540C0"/>
    <w:rsid w:val="002557BD"/>
    <w:rsid w:val="002600B3"/>
    <w:rsid w:val="0026032D"/>
    <w:rsid w:val="002613A1"/>
    <w:rsid w:val="002617C5"/>
    <w:rsid w:val="0026204F"/>
    <w:rsid w:val="00267F78"/>
    <w:rsid w:val="002704E3"/>
    <w:rsid w:val="00272ECC"/>
    <w:rsid w:val="0027418B"/>
    <w:rsid w:val="00274E2E"/>
    <w:rsid w:val="002774D0"/>
    <w:rsid w:val="0028067D"/>
    <w:rsid w:val="00280965"/>
    <w:rsid w:val="00287530"/>
    <w:rsid w:val="00290671"/>
    <w:rsid w:val="00292DC2"/>
    <w:rsid w:val="00296F4A"/>
    <w:rsid w:val="002A295B"/>
    <w:rsid w:val="002A38C0"/>
    <w:rsid w:val="002A534C"/>
    <w:rsid w:val="002A6DB2"/>
    <w:rsid w:val="002A7ECA"/>
    <w:rsid w:val="002B2138"/>
    <w:rsid w:val="002B7F5A"/>
    <w:rsid w:val="002C0899"/>
    <w:rsid w:val="002C24E1"/>
    <w:rsid w:val="002C251E"/>
    <w:rsid w:val="002C2AF9"/>
    <w:rsid w:val="002C34A5"/>
    <w:rsid w:val="002C45ED"/>
    <w:rsid w:val="002C4798"/>
    <w:rsid w:val="002C48CE"/>
    <w:rsid w:val="002C5E71"/>
    <w:rsid w:val="002C627F"/>
    <w:rsid w:val="002C656B"/>
    <w:rsid w:val="002C66A8"/>
    <w:rsid w:val="002C6B1F"/>
    <w:rsid w:val="002D0302"/>
    <w:rsid w:val="002D127B"/>
    <w:rsid w:val="002E1D8C"/>
    <w:rsid w:val="002E35D7"/>
    <w:rsid w:val="002E5D91"/>
    <w:rsid w:val="002E6576"/>
    <w:rsid w:val="002F04E4"/>
    <w:rsid w:val="002F1805"/>
    <w:rsid w:val="002F23B3"/>
    <w:rsid w:val="002F38E5"/>
    <w:rsid w:val="002F4A75"/>
    <w:rsid w:val="002F4E58"/>
    <w:rsid w:val="002F62D2"/>
    <w:rsid w:val="002F7699"/>
    <w:rsid w:val="00301285"/>
    <w:rsid w:val="0030194C"/>
    <w:rsid w:val="00301C14"/>
    <w:rsid w:val="003032CD"/>
    <w:rsid w:val="00304638"/>
    <w:rsid w:val="00310517"/>
    <w:rsid w:val="00313885"/>
    <w:rsid w:val="00315D47"/>
    <w:rsid w:val="00321819"/>
    <w:rsid w:val="0032184F"/>
    <w:rsid w:val="0032188E"/>
    <w:rsid w:val="00321D0A"/>
    <w:rsid w:val="00322077"/>
    <w:rsid w:val="00323B6E"/>
    <w:rsid w:val="00324C8A"/>
    <w:rsid w:val="00326E33"/>
    <w:rsid w:val="0033112B"/>
    <w:rsid w:val="00335D3A"/>
    <w:rsid w:val="0033631D"/>
    <w:rsid w:val="00337E3D"/>
    <w:rsid w:val="00342056"/>
    <w:rsid w:val="00345B9D"/>
    <w:rsid w:val="00347B59"/>
    <w:rsid w:val="00350829"/>
    <w:rsid w:val="00355193"/>
    <w:rsid w:val="003567AA"/>
    <w:rsid w:val="00357473"/>
    <w:rsid w:val="00357A43"/>
    <w:rsid w:val="00360E78"/>
    <w:rsid w:val="003610AD"/>
    <w:rsid w:val="00361212"/>
    <w:rsid w:val="003613E6"/>
    <w:rsid w:val="0036239B"/>
    <w:rsid w:val="0036382E"/>
    <w:rsid w:val="00365065"/>
    <w:rsid w:val="0036721F"/>
    <w:rsid w:val="0037320A"/>
    <w:rsid w:val="00381532"/>
    <w:rsid w:val="0038284F"/>
    <w:rsid w:val="00382961"/>
    <w:rsid w:val="00382B0D"/>
    <w:rsid w:val="0038399B"/>
    <w:rsid w:val="003861E3"/>
    <w:rsid w:val="0038790C"/>
    <w:rsid w:val="00387C73"/>
    <w:rsid w:val="003903F9"/>
    <w:rsid w:val="00392A80"/>
    <w:rsid w:val="003930CB"/>
    <w:rsid w:val="00394051"/>
    <w:rsid w:val="00395B95"/>
    <w:rsid w:val="00395BD2"/>
    <w:rsid w:val="00395CD3"/>
    <w:rsid w:val="00396397"/>
    <w:rsid w:val="003970C2"/>
    <w:rsid w:val="00397AD1"/>
    <w:rsid w:val="00397EA5"/>
    <w:rsid w:val="003A0B0D"/>
    <w:rsid w:val="003A4CD7"/>
    <w:rsid w:val="003A549C"/>
    <w:rsid w:val="003B1B99"/>
    <w:rsid w:val="003B21F6"/>
    <w:rsid w:val="003B33AF"/>
    <w:rsid w:val="003B41EA"/>
    <w:rsid w:val="003B4CD8"/>
    <w:rsid w:val="003B5BE5"/>
    <w:rsid w:val="003B697A"/>
    <w:rsid w:val="003B6BE4"/>
    <w:rsid w:val="003B7678"/>
    <w:rsid w:val="003C163E"/>
    <w:rsid w:val="003C28C8"/>
    <w:rsid w:val="003C2CC4"/>
    <w:rsid w:val="003C3D68"/>
    <w:rsid w:val="003C7AB9"/>
    <w:rsid w:val="003D2A02"/>
    <w:rsid w:val="003D36FC"/>
    <w:rsid w:val="003D7619"/>
    <w:rsid w:val="003E03C2"/>
    <w:rsid w:val="003E1954"/>
    <w:rsid w:val="003E3095"/>
    <w:rsid w:val="003E5316"/>
    <w:rsid w:val="003E67A2"/>
    <w:rsid w:val="003E70FD"/>
    <w:rsid w:val="003F19E9"/>
    <w:rsid w:val="003F2202"/>
    <w:rsid w:val="003F2907"/>
    <w:rsid w:val="003F3184"/>
    <w:rsid w:val="003F3DF5"/>
    <w:rsid w:val="003F4090"/>
    <w:rsid w:val="003F573A"/>
    <w:rsid w:val="003F73A2"/>
    <w:rsid w:val="00401523"/>
    <w:rsid w:val="00402974"/>
    <w:rsid w:val="00402EB9"/>
    <w:rsid w:val="00405C96"/>
    <w:rsid w:val="004072DE"/>
    <w:rsid w:val="00407590"/>
    <w:rsid w:val="00410039"/>
    <w:rsid w:val="00411358"/>
    <w:rsid w:val="00411E1E"/>
    <w:rsid w:val="004120B2"/>
    <w:rsid w:val="004125C6"/>
    <w:rsid w:val="004129A6"/>
    <w:rsid w:val="004141E8"/>
    <w:rsid w:val="004145EC"/>
    <w:rsid w:val="0041473E"/>
    <w:rsid w:val="0041686B"/>
    <w:rsid w:val="00416C7C"/>
    <w:rsid w:val="0041754B"/>
    <w:rsid w:val="004177EA"/>
    <w:rsid w:val="00417F36"/>
    <w:rsid w:val="00422AB4"/>
    <w:rsid w:val="004237C7"/>
    <w:rsid w:val="00424023"/>
    <w:rsid w:val="00424497"/>
    <w:rsid w:val="004248F8"/>
    <w:rsid w:val="00426060"/>
    <w:rsid w:val="00426415"/>
    <w:rsid w:val="00426656"/>
    <w:rsid w:val="00427E03"/>
    <w:rsid w:val="0043034E"/>
    <w:rsid w:val="00431730"/>
    <w:rsid w:val="00432899"/>
    <w:rsid w:val="00433DA1"/>
    <w:rsid w:val="00433FA1"/>
    <w:rsid w:val="00434D03"/>
    <w:rsid w:val="00436475"/>
    <w:rsid w:val="00442A29"/>
    <w:rsid w:val="00442C04"/>
    <w:rsid w:val="00444CEC"/>
    <w:rsid w:val="00444F47"/>
    <w:rsid w:val="00446D7E"/>
    <w:rsid w:val="0045024C"/>
    <w:rsid w:val="00450666"/>
    <w:rsid w:val="00450A60"/>
    <w:rsid w:val="00450EF2"/>
    <w:rsid w:val="0045197F"/>
    <w:rsid w:val="00452370"/>
    <w:rsid w:val="0045479A"/>
    <w:rsid w:val="00457F02"/>
    <w:rsid w:val="0046136A"/>
    <w:rsid w:val="00462F65"/>
    <w:rsid w:val="004673FE"/>
    <w:rsid w:val="00467813"/>
    <w:rsid w:val="004710F4"/>
    <w:rsid w:val="0047205B"/>
    <w:rsid w:val="00474E00"/>
    <w:rsid w:val="004879DD"/>
    <w:rsid w:val="00487FD1"/>
    <w:rsid w:val="00490C35"/>
    <w:rsid w:val="004916C7"/>
    <w:rsid w:val="00492D47"/>
    <w:rsid w:val="00495345"/>
    <w:rsid w:val="004A2846"/>
    <w:rsid w:val="004A35C3"/>
    <w:rsid w:val="004A3AF3"/>
    <w:rsid w:val="004A43CC"/>
    <w:rsid w:val="004A6631"/>
    <w:rsid w:val="004A6B1A"/>
    <w:rsid w:val="004A73DE"/>
    <w:rsid w:val="004A7DF5"/>
    <w:rsid w:val="004B334C"/>
    <w:rsid w:val="004B4703"/>
    <w:rsid w:val="004B681C"/>
    <w:rsid w:val="004B7F53"/>
    <w:rsid w:val="004C00EF"/>
    <w:rsid w:val="004C02A7"/>
    <w:rsid w:val="004C1E27"/>
    <w:rsid w:val="004C3A5B"/>
    <w:rsid w:val="004D0CC0"/>
    <w:rsid w:val="004D2014"/>
    <w:rsid w:val="004D2A4C"/>
    <w:rsid w:val="004D5DD9"/>
    <w:rsid w:val="004E307F"/>
    <w:rsid w:val="004E5D93"/>
    <w:rsid w:val="004E6781"/>
    <w:rsid w:val="004F1D9F"/>
    <w:rsid w:val="005003B8"/>
    <w:rsid w:val="00502B3E"/>
    <w:rsid w:val="00502C80"/>
    <w:rsid w:val="00507A8D"/>
    <w:rsid w:val="00510028"/>
    <w:rsid w:val="00511E3D"/>
    <w:rsid w:val="00513E80"/>
    <w:rsid w:val="00513E9B"/>
    <w:rsid w:val="00514C58"/>
    <w:rsid w:val="005151B3"/>
    <w:rsid w:val="00516094"/>
    <w:rsid w:val="00516B3F"/>
    <w:rsid w:val="00520A57"/>
    <w:rsid w:val="00524CAB"/>
    <w:rsid w:val="005250A7"/>
    <w:rsid w:val="00530707"/>
    <w:rsid w:val="00531833"/>
    <w:rsid w:val="00532E74"/>
    <w:rsid w:val="00533524"/>
    <w:rsid w:val="00534623"/>
    <w:rsid w:val="00534779"/>
    <w:rsid w:val="005366B4"/>
    <w:rsid w:val="00536A33"/>
    <w:rsid w:val="00536E7A"/>
    <w:rsid w:val="005401E4"/>
    <w:rsid w:val="00541B5D"/>
    <w:rsid w:val="00543AE0"/>
    <w:rsid w:val="0054523B"/>
    <w:rsid w:val="0055004F"/>
    <w:rsid w:val="00551E84"/>
    <w:rsid w:val="005538A3"/>
    <w:rsid w:val="0056252E"/>
    <w:rsid w:val="00564C12"/>
    <w:rsid w:val="005656DF"/>
    <w:rsid w:val="005678A4"/>
    <w:rsid w:val="00571C92"/>
    <w:rsid w:val="00576628"/>
    <w:rsid w:val="00584417"/>
    <w:rsid w:val="005848DB"/>
    <w:rsid w:val="005854FA"/>
    <w:rsid w:val="005858B9"/>
    <w:rsid w:val="00585D0D"/>
    <w:rsid w:val="00585DAE"/>
    <w:rsid w:val="005875E7"/>
    <w:rsid w:val="00587BB7"/>
    <w:rsid w:val="005A28C6"/>
    <w:rsid w:val="005A3C3A"/>
    <w:rsid w:val="005A4B40"/>
    <w:rsid w:val="005A65D3"/>
    <w:rsid w:val="005A697A"/>
    <w:rsid w:val="005A6CDE"/>
    <w:rsid w:val="005A7E32"/>
    <w:rsid w:val="005B3157"/>
    <w:rsid w:val="005B5684"/>
    <w:rsid w:val="005B58A1"/>
    <w:rsid w:val="005B5C6F"/>
    <w:rsid w:val="005B623C"/>
    <w:rsid w:val="005C054D"/>
    <w:rsid w:val="005C0C1C"/>
    <w:rsid w:val="005C29B6"/>
    <w:rsid w:val="005C36EF"/>
    <w:rsid w:val="005C462A"/>
    <w:rsid w:val="005C4C76"/>
    <w:rsid w:val="005C5E90"/>
    <w:rsid w:val="005C60B9"/>
    <w:rsid w:val="005C60E0"/>
    <w:rsid w:val="005C67AF"/>
    <w:rsid w:val="005C6A1C"/>
    <w:rsid w:val="005C74A5"/>
    <w:rsid w:val="005C791A"/>
    <w:rsid w:val="005D0666"/>
    <w:rsid w:val="005D106B"/>
    <w:rsid w:val="005D256A"/>
    <w:rsid w:val="005D3485"/>
    <w:rsid w:val="005D43CC"/>
    <w:rsid w:val="005D550C"/>
    <w:rsid w:val="005D5E91"/>
    <w:rsid w:val="005D639B"/>
    <w:rsid w:val="005E2D5A"/>
    <w:rsid w:val="005E38EC"/>
    <w:rsid w:val="005E4A7C"/>
    <w:rsid w:val="005F00E1"/>
    <w:rsid w:val="005F0B2F"/>
    <w:rsid w:val="005F1443"/>
    <w:rsid w:val="005F2123"/>
    <w:rsid w:val="005F3808"/>
    <w:rsid w:val="005F4786"/>
    <w:rsid w:val="005F567F"/>
    <w:rsid w:val="005F612E"/>
    <w:rsid w:val="005F733D"/>
    <w:rsid w:val="00601ACD"/>
    <w:rsid w:val="00602761"/>
    <w:rsid w:val="00602E84"/>
    <w:rsid w:val="00603D02"/>
    <w:rsid w:val="00603DEC"/>
    <w:rsid w:val="00605785"/>
    <w:rsid w:val="00606CDB"/>
    <w:rsid w:val="006076D9"/>
    <w:rsid w:val="00607F78"/>
    <w:rsid w:val="006114A1"/>
    <w:rsid w:val="006116ED"/>
    <w:rsid w:val="00611E04"/>
    <w:rsid w:val="006126C2"/>
    <w:rsid w:val="006133BD"/>
    <w:rsid w:val="0061446A"/>
    <w:rsid w:val="006161E2"/>
    <w:rsid w:val="006166A3"/>
    <w:rsid w:val="00616B40"/>
    <w:rsid w:val="0062404B"/>
    <w:rsid w:val="0062578D"/>
    <w:rsid w:val="00626447"/>
    <w:rsid w:val="00632394"/>
    <w:rsid w:val="0063277E"/>
    <w:rsid w:val="00632F03"/>
    <w:rsid w:val="0063359D"/>
    <w:rsid w:val="00641714"/>
    <w:rsid w:val="00642000"/>
    <w:rsid w:val="00642621"/>
    <w:rsid w:val="006435EE"/>
    <w:rsid w:val="00643936"/>
    <w:rsid w:val="00643EBA"/>
    <w:rsid w:val="00645E5B"/>
    <w:rsid w:val="0064636B"/>
    <w:rsid w:val="00650632"/>
    <w:rsid w:val="006518B2"/>
    <w:rsid w:val="00653401"/>
    <w:rsid w:val="00653D01"/>
    <w:rsid w:val="00653F47"/>
    <w:rsid w:val="00654C5C"/>
    <w:rsid w:val="006559B7"/>
    <w:rsid w:val="00655A16"/>
    <w:rsid w:val="00657850"/>
    <w:rsid w:val="00661956"/>
    <w:rsid w:val="006619B3"/>
    <w:rsid w:val="00663FC3"/>
    <w:rsid w:val="00664A66"/>
    <w:rsid w:val="00664BD7"/>
    <w:rsid w:val="00664E6C"/>
    <w:rsid w:val="00665413"/>
    <w:rsid w:val="006662C5"/>
    <w:rsid w:val="0067038E"/>
    <w:rsid w:val="00672472"/>
    <w:rsid w:val="00674BC6"/>
    <w:rsid w:val="00677266"/>
    <w:rsid w:val="0068060D"/>
    <w:rsid w:val="00681EC5"/>
    <w:rsid w:val="00682505"/>
    <w:rsid w:val="00683F32"/>
    <w:rsid w:val="00684624"/>
    <w:rsid w:val="006871C0"/>
    <w:rsid w:val="006904FD"/>
    <w:rsid w:val="00691824"/>
    <w:rsid w:val="00693E5D"/>
    <w:rsid w:val="00697101"/>
    <w:rsid w:val="00697C74"/>
    <w:rsid w:val="006A060E"/>
    <w:rsid w:val="006A1986"/>
    <w:rsid w:val="006A59FB"/>
    <w:rsid w:val="006A6B4D"/>
    <w:rsid w:val="006A6E16"/>
    <w:rsid w:val="006A6F89"/>
    <w:rsid w:val="006A75AB"/>
    <w:rsid w:val="006B5578"/>
    <w:rsid w:val="006B5EF2"/>
    <w:rsid w:val="006B759F"/>
    <w:rsid w:val="006C2691"/>
    <w:rsid w:val="006C38A4"/>
    <w:rsid w:val="006C4AB9"/>
    <w:rsid w:val="006C5D13"/>
    <w:rsid w:val="006D062C"/>
    <w:rsid w:val="006D204F"/>
    <w:rsid w:val="006D3A4C"/>
    <w:rsid w:val="006D45E5"/>
    <w:rsid w:val="006D5476"/>
    <w:rsid w:val="006D5A60"/>
    <w:rsid w:val="006D6C39"/>
    <w:rsid w:val="006E01D5"/>
    <w:rsid w:val="006E35E3"/>
    <w:rsid w:val="006E42B5"/>
    <w:rsid w:val="006E5FA5"/>
    <w:rsid w:val="006E68E0"/>
    <w:rsid w:val="006E71AC"/>
    <w:rsid w:val="006F039A"/>
    <w:rsid w:val="006F3113"/>
    <w:rsid w:val="006F3D3B"/>
    <w:rsid w:val="006F4C0C"/>
    <w:rsid w:val="006F56DC"/>
    <w:rsid w:val="00700214"/>
    <w:rsid w:val="007033C3"/>
    <w:rsid w:val="00706E8A"/>
    <w:rsid w:val="007074D4"/>
    <w:rsid w:val="00710F7D"/>
    <w:rsid w:val="007110C2"/>
    <w:rsid w:val="00711956"/>
    <w:rsid w:val="0071689E"/>
    <w:rsid w:val="007175D8"/>
    <w:rsid w:val="00720DAD"/>
    <w:rsid w:val="0072122B"/>
    <w:rsid w:val="00724E97"/>
    <w:rsid w:val="00726441"/>
    <w:rsid w:val="007267B8"/>
    <w:rsid w:val="0073006E"/>
    <w:rsid w:val="00731D16"/>
    <w:rsid w:val="00734628"/>
    <w:rsid w:val="00734797"/>
    <w:rsid w:val="00737792"/>
    <w:rsid w:val="0074096C"/>
    <w:rsid w:val="00741D9F"/>
    <w:rsid w:val="007428F9"/>
    <w:rsid w:val="00743703"/>
    <w:rsid w:val="00744C8C"/>
    <w:rsid w:val="00747532"/>
    <w:rsid w:val="007509D9"/>
    <w:rsid w:val="00751136"/>
    <w:rsid w:val="00752C99"/>
    <w:rsid w:val="00755A2D"/>
    <w:rsid w:val="0075604A"/>
    <w:rsid w:val="00757FC7"/>
    <w:rsid w:val="00762CCA"/>
    <w:rsid w:val="0076335D"/>
    <w:rsid w:val="0076371A"/>
    <w:rsid w:val="007638D0"/>
    <w:rsid w:val="00763DFE"/>
    <w:rsid w:val="00764630"/>
    <w:rsid w:val="00765301"/>
    <w:rsid w:val="007653A5"/>
    <w:rsid w:val="00766F5F"/>
    <w:rsid w:val="00767048"/>
    <w:rsid w:val="00770511"/>
    <w:rsid w:val="00770E08"/>
    <w:rsid w:val="00770FFE"/>
    <w:rsid w:val="00772135"/>
    <w:rsid w:val="00774207"/>
    <w:rsid w:val="00774967"/>
    <w:rsid w:val="00774A36"/>
    <w:rsid w:val="007819FC"/>
    <w:rsid w:val="0078248D"/>
    <w:rsid w:val="00785B40"/>
    <w:rsid w:val="0078761D"/>
    <w:rsid w:val="00791183"/>
    <w:rsid w:val="00792043"/>
    <w:rsid w:val="00792D17"/>
    <w:rsid w:val="00792EFB"/>
    <w:rsid w:val="00796C65"/>
    <w:rsid w:val="00797B3A"/>
    <w:rsid w:val="007A1A48"/>
    <w:rsid w:val="007A4A65"/>
    <w:rsid w:val="007A5C67"/>
    <w:rsid w:val="007A610B"/>
    <w:rsid w:val="007A6433"/>
    <w:rsid w:val="007B0A41"/>
    <w:rsid w:val="007B16DF"/>
    <w:rsid w:val="007B1B39"/>
    <w:rsid w:val="007B3CFA"/>
    <w:rsid w:val="007B5307"/>
    <w:rsid w:val="007C014C"/>
    <w:rsid w:val="007C1B12"/>
    <w:rsid w:val="007C20A5"/>
    <w:rsid w:val="007C2B66"/>
    <w:rsid w:val="007C2CB0"/>
    <w:rsid w:val="007C4E7F"/>
    <w:rsid w:val="007C5880"/>
    <w:rsid w:val="007D0818"/>
    <w:rsid w:val="007D1EB5"/>
    <w:rsid w:val="007D23A0"/>
    <w:rsid w:val="007D2BFF"/>
    <w:rsid w:val="007D2D4F"/>
    <w:rsid w:val="007D4456"/>
    <w:rsid w:val="007D514E"/>
    <w:rsid w:val="007D58BA"/>
    <w:rsid w:val="007D768B"/>
    <w:rsid w:val="007E2D15"/>
    <w:rsid w:val="007E3A11"/>
    <w:rsid w:val="007E401B"/>
    <w:rsid w:val="007E44AB"/>
    <w:rsid w:val="007E70EE"/>
    <w:rsid w:val="007F0AB7"/>
    <w:rsid w:val="007F1315"/>
    <w:rsid w:val="007F1F65"/>
    <w:rsid w:val="007F2335"/>
    <w:rsid w:val="007F3AC5"/>
    <w:rsid w:val="007F5327"/>
    <w:rsid w:val="00800316"/>
    <w:rsid w:val="0080364D"/>
    <w:rsid w:val="0080396F"/>
    <w:rsid w:val="008051E3"/>
    <w:rsid w:val="0080596C"/>
    <w:rsid w:val="0081066E"/>
    <w:rsid w:val="0081128E"/>
    <w:rsid w:val="00813AEA"/>
    <w:rsid w:val="008141DC"/>
    <w:rsid w:val="00821413"/>
    <w:rsid w:val="00826A43"/>
    <w:rsid w:val="00826AFF"/>
    <w:rsid w:val="008301F7"/>
    <w:rsid w:val="008304A4"/>
    <w:rsid w:val="00830F24"/>
    <w:rsid w:val="008311D8"/>
    <w:rsid w:val="00833C93"/>
    <w:rsid w:val="008373F6"/>
    <w:rsid w:val="00837C25"/>
    <w:rsid w:val="00837C90"/>
    <w:rsid w:val="00837D75"/>
    <w:rsid w:val="008400CA"/>
    <w:rsid w:val="0084104A"/>
    <w:rsid w:val="008412C3"/>
    <w:rsid w:val="00841464"/>
    <w:rsid w:val="00842C4D"/>
    <w:rsid w:val="00843314"/>
    <w:rsid w:val="008442EF"/>
    <w:rsid w:val="00844AB3"/>
    <w:rsid w:val="008457F8"/>
    <w:rsid w:val="00845D95"/>
    <w:rsid w:val="00866700"/>
    <w:rsid w:val="00867532"/>
    <w:rsid w:val="00867E06"/>
    <w:rsid w:val="008717D3"/>
    <w:rsid w:val="00873169"/>
    <w:rsid w:val="00873731"/>
    <w:rsid w:val="00873AB1"/>
    <w:rsid w:val="0087415A"/>
    <w:rsid w:val="008771ED"/>
    <w:rsid w:val="008802B4"/>
    <w:rsid w:val="0088031B"/>
    <w:rsid w:val="00880706"/>
    <w:rsid w:val="00880D9B"/>
    <w:rsid w:val="00881E3C"/>
    <w:rsid w:val="008820C8"/>
    <w:rsid w:val="00882A33"/>
    <w:rsid w:val="00884193"/>
    <w:rsid w:val="0088478F"/>
    <w:rsid w:val="0088709F"/>
    <w:rsid w:val="00890D76"/>
    <w:rsid w:val="00891A89"/>
    <w:rsid w:val="00891EC2"/>
    <w:rsid w:val="00894022"/>
    <w:rsid w:val="00894968"/>
    <w:rsid w:val="0089577F"/>
    <w:rsid w:val="00897571"/>
    <w:rsid w:val="008A1090"/>
    <w:rsid w:val="008A4050"/>
    <w:rsid w:val="008A5F69"/>
    <w:rsid w:val="008A7494"/>
    <w:rsid w:val="008B0478"/>
    <w:rsid w:val="008B06E2"/>
    <w:rsid w:val="008B0D50"/>
    <w:rsid w:val="008B18CA"/>
    <w:rsid w:val="008B30E1"/>
    <w:rsid w:val="008B4E8F"/>
    <w:rsid w:val="008B5362"/>
    <w:rsid w:val="008B6C84"/>
    <w:rsid w:val="008C0655"/>
    <w:rsid w:val="008C0684"/>
    <w:rsid w:val="008C0C2B"/>
    <w:rsid w:val="008C1F34"/>
    <w:rsid w:val="008C520D"/>
    <w:rsid w:val="008C593A"/>
    <w:rsid w:val="008C7AAA"/>
    <w:rsid w:val="008D20B7"/>
    <w:rsid w:val="008D3F9E"/>
    <w:rsid w:val="008D50F8"/>
    <w:rsid w:val="008D5931"/>
    <w:rsid w:val="008E0272"/>
    <w:rsid w:val="008E0A78"/>
    <w:rsid w:val="008E13E0"/>
    <w:rsid w:val="008E1C69"/>
    <w:rsid w:val="008E3F09"/>
    <w:rsid w:val="008E4FEE"/>
    <w:rsid w:val="008E6C52"/>
    <w:rsid w:val="008F23C7"/>
    <w:rsid w:val="008F31CB"/>
    <w:rsid w:val="008F442F"/>
    <w:rsid w:val="008F4F09"/>
    <w:rsid w:val="008F5242"/>
    <w:rsid w:val="008F5EEB"/>
    <w:rsid w:val="008F6B81"/>
    <w:rsid w:val="00900EE0"/>
    <w:rsid w:val="009038EF"/>
    <w:rsid w:val="00903BAC"/>
    <w:rsid w:val="00905697"/>
    <w:rsid w:val="009059F9"/>
    <w:rsid w:val="00905C1C"/>
    <w:rsid w:val="009062BC"/>
    <w:rsid w:val="009109F8"/>
    <w:rsid w:val="009112A0"/>
    <w:rsid w:val="00911632"/>
    <w:rsid w:val="00911921"/>
    <w:rsid w:val="00912B5D"/>
    <w:rsid w:val="00913048"/>
    <w:rsid w:val="00913471"/>
    <w:rsid w:val="00913976"/>
    <w:rsid w:val="009177DC"/>
    <w:rsid w:val="00922764"/>
    <w:rsid w:val="00923ADB"/>
    <w:rsid w:val="00926996"/>
    <w:rsid w:val="0092789C"/>
    <w:rsid w:val="00932493"/>
    <w:rsid w:val="00932522"/>
    <w:rsid w:val="00932529"/>
    <w:rsid w:val="0093391F"/>
    <w:rsid w:val="00933CCC"/>
    <w:rsid w:val="00933DF7"/>
    <w:rsid w:val="00933EEB"/>
    <w:rsid w:val="0093505C"/>
    <w:rsid w:val="00937144"/>
    <w:rsid w:val="0093735C"/>
    <w:rsid w:val="00937477"/>
    <w:rsid w:val="009402F8"/>
    <w:rsid w:val="009405CE"/>
    <w:rsid w:val="009418B2"/>
    <w:rsid w:val="00941AC7"/>
    <w:rsid w:val="009457F9"/>
    <w:rsid w:val="00946485"/>
    <w:rsid w:val="00947252"/>
    <w:rsid w:val="00947964"/>
    <w:rsid w:val="00950F4B"/>
    <w:rsid w:val="00955A9A"/>
    <w:rsid w:val="0095679A"/>
    <w:rsid w:val="00956A2E"/>
    <w:rsid w:val="00957720"/>
    <w:rsid w:val="00957A5C"/>
    <w:rsid w:val="00960BB2"/>
    <w:rsid w:val="00960CFD"/>
    <w:rsid w:val="009626BB"/>
    <w:rsid w:val="00963B96"/>
    <w:rsid w:val="00964D1F"/>
    <w:rsid w:val="009651AA"/>
    <w:rsid w:val="009651CA"/>
    <w:rsid w:val="00970228"/>
    <w:rsid w:val="00972209"/>
    <w:rsid w:val="00974078"/>
    <w:rsid w:val="00975328"/>
    <w:rsid w:val="00975FDA"/>
    <w:rsid w:val="00980826"/>
    <w:rsid w:val="009813DA"/>
    <w:rsid w:val="00982A68"/>
    <w:rsid w:val="00982B5D"/>
    <w:rsid w:val="00983A39"/>
    <w:rsid w:val="00986B5D"/>
    <w:rsid w:val="009925AB"/>
    <w:rsid w:val="00994771"/>
    <w:rsid w:val="009971A1"/>
    <w:rsid w:val="009A4174"/>
    <w:rsid w:val="009A4666"/>
    <w:rsid w:val="009A4AE3"/>
    <w:rsid w:val="009A4EF7"/>
    <w:rsid w:val="009A6936"/>
    <w:rsid w:val="009B097D"/>
    <w:rsid w:val="009B1C50"/>
    <w:rsid w:val="009B415D"/>
    <w:rsid w:val="009B507C"/>
    <w:rsid w:val="009B6478"/>
    <w:rsid w:val="009C1808"/>
    <w:rsid w:val="009C324A"/>
    <w:rsid w:val="009C3387"/>
    <w:rsid w:val="009C3495"/>
    <w:rsid w:val="009C4600"/>
    <w:rsid w:val="009C4E55"/>
    <w:rsid w:val="009D082D"/>
    <w:rsid w:val="009D2C96"/>
    <w:rsid w:val="009D2EBE"/>
    <w:rsid w:val="009D3AB7"/>
    <w:rsid w:val="009D5695"/>
    <w:rsid w:val="009D7D54"/>
    <w:rsid w:val="009E084E"/>
    <w:rsid w:val="009E0AEC"/>
    <w:rsid w:val="009E1B22"/>
    <w:rsid w:val="009E2D04"/>
    <w:rsid w:val="009E4468"/>
    <w:rsid w:val="009E5A0E"/>
    <w:rsid w:val="009E6EF7"/>
    <w:rsid w:val="009E6F73"/>
    <w:rsid w:val="009E79C1"/>
    <w:rsid w:val="009F2559"/>
    <w:rsid w:val="009F4134"/>
    <w:rsid w:val="009F64F8"/>
    <w:rsid w:val="00A001C8"/>
    <w:rsid w:val="00A02285"/>
    <w:rsid w:val="00A100E2"/>
    <w:rsid w:val="00A1215A"/>
    <w:rsid w:val="00A134DA"/>
    <w:rsid w:val="00A1358B"/>
    <w:rsid w:val="00A14876"/>
    <w:rsid w:val="00A14F60"/>
    <w:rsid w:val="00A15F8A"/>
    <w:rsid w:val="00A16DF5"/>
    <w:rsid w:val="00A17305"/>
    <w:rsid w:val="00A1745D"/>
    <w:rsid w:val="00A17A72"/>
    <w:rsid w:val="00A17DCC"/>
    <w:rsid w:val="00A20A83"/>
    <w:rsid w:val="00A22FB6"/>
    <w:rsid w:val="00A2314F"/>
    <w:rsid w:val="00A24709"/>
    <w:rsid w:val="00A2597C"/>
    <w:rsid w:val="00A27BF1"/>
    <w:rsid w:val="00A312A5"/>
    <w:rsid w:val="00A31F9D"/>
    <w:rsid w:val="00A33042"/>
    <w:rsid w:val="00A3634B"/>
    <w:rsid w:val="00A4072A"/>
    <w:rsid w:val="00A41F02"/>
    <w:rsid w:val="00A42C9C"/>
    <w:rsid w:val="00A505ED"/>
    <w:rsid w:val="00A50B5C"/>
    <w:rsid w:val="00A50EFA"/>
    <w:rsid w:val="00A5162B"/>
    <w:rsid w:val="00A527DE"/>
    <w:rsid w:val="00A553E6"/>
    <w:rsid w:val="00A55A9A"/>
    <w:rsid w:val="00A614BA"/>
    <w:rsid w:val="00A620CF"/>
    <w:rsid w:val="00A623F5"/>
    <w:rsid w:val="00A62AA2"/>
    <w:rsid w:val="00A62D98"/>
    <w:rsid w:val="00A64DC4"/>
    <w:rsid w:val="00A658E7"/>
    <w:rsid w:val="00A6605C"/>
    <w:rsid w:val="00A665F4"/>
    <w:rsid w:val="00A71053"/>
    <w:rsid w:val="00A71654"/>
    <w:rsid w:val="00A71F42"/>
    <w:rsid w:val="00A733A8"/>
    <w:rsid w:val="00A76370"/>
    <w:rsid w:val="00A768BB"/>
    <w:rsid w:val="00A76D01"/>
    <w:rsid w:val="00A80A5F"/>
    <w:rsid w:val="00A816C3"/>
    <w:rsid w:val="00A852B1"/>
    <w:rsid w:val="00A85C8B"/>
    <w:rsid w:val="00A91530"/>
    <w:rsid w:val="00A920AD"/>
    <w:rsid w:val="00A9342E"/>
    <w:rsid w:val="00A949B1"/>
    <w:rsid w:val="00A957C5"/>
    <w:rsid w:val="00A9594D"/>
    <w:rsid w:val="00AA0C57"/>
    <w:rsid w:val="00AA290B"/>
    <w:rsid w:val="00AA2AA7"/>
    <w:rsid w:val="00AA34B7"/>
    <w:rsid w:val="00AA49E9"/>
    <w:rsid w:val="00AA62B0"/>
    <w:rsid w:val="00AB0542"/>
    <w:rsid w:val="00AB05F4"/>
    <w:rsid w:val="00AB40FC"/>
    <w:rsid w:val="00AB525E"/>
    <w:rsid w:val="00AC16FE"/>
    <w:rsid w:val="00AC2200"/>
    <w:rsid w:val="00AC222D"/>
    <w:rsid w:val="00AC554F"/>
    <w:rsid w:val="00AC5FF5"/>
    <w:rsid w:val="00AC619E"/>
    <w:rsid w:val="00AC625C"/>
    <w:rsid w:val="00AC6477"/>
    <w:rsid w:val="00AD1FDA"/>
    <w:rsid w:val="00AD2969"/>
    <w:rsid w:val="00AD4761"/>
    <w:rsid w:val="00AD64F5"/>
    <w:rsid w:val="00AD78EC"/>
    <w:rsid w:val="00AE0193"/>
    <w:rsid w:val="00AE0FC4"/>
    <w:rsid w:val="00AE1D79"/>
    <w:rsid w:val="00AE391D"/>
    <w:rsid w:val="00AE4269"/>
    <w:rsid w:val="00AE54CD"/>
    <w:rsid w:val="00AE75E1"/>
    <w:rsid w:val="00AE7FEB"/>
    <w:rsid w:val="00AF0BF8"/>
    <w:rsid w:val="00AF2549"/>
    <w:rsid w:val="00AF37BF"/>
    <w:rsid w:val="00AF4276"/>
    <w:rsid w:val="00AF440D"/>
    <w:rsid w:val="00AF4949"/>
    <w:rsid w:val="00AF5A6D"/>
    <w:rsid w:val="00B00C1F"/>
    <w:rsid w:val="00B00E60"/>
    <w:rsid w:val="00B02188"/>
    <w:rsid w:val="00B023DE"/>
    <w:rsid w:val="00B058A2"/>
    <w:rsid w:val="00B0593E"/>
    <w:rsid w:val="00B05AFA"/>
    <w:rsid w:val="00B06A41"/>
    <w:rsid w:val="00B07225"/>
    <w:rsid w:val="00B07810"/>
    <w:rsid w:val="00B11566"/>
    <w:rsid w:val="00B12149"/>
    <w:rsid w:val="00B12CDB"/>
    <w:rsid w:val="00B12F0E"/>
    <w:rsid w:val="00B13966"/>
    <w:rsid w:val="00B15573"/>
    <w:rsid w:val="00B17A60"/>
    <w:rsid w:val="00B17EA2"/>
    <w:rsid w:val="00B2074B"/>
    <w:rsid w:val="00B245C5"/>
    <w:rsid w:val="00B25FBD"/>
    <w:rsid w:val="00B26E89"/>
    <w:rsid w:val="00B27261"/>
    <w:rsid w:val="00B30125"/>
    <w:rsid w:val="00B347B0"/>
    <w:rsid w:val="00B3530E"/>
    <w:rsid w:val="00B365CE"/>
    <w:rsid w:val="00B36D4C"/>
    <w:rsid w:val="00B428D0"/>
    <w:rsid w:val="00B4305B"/>
    <w:rsid w:val="00B4325F"/>
    <w:rsid w:val="00B43CE5"/>
    <w:rsid w:val="00B4508F"/>
    <w:rsid w:val="00B464D8"/>
    <w:rsid w:val="00B4695A"/>
    <w:rsid w:val="00B511F2"/>
    <w:rsid w:val="00B51EF4"/>
    <w:rsid w:val="00B543D0"/>
    <w:rsid w:val="00B54996"/>
    <w:rsid w:val="00B573B2"/>
    <w:rsid w:val="00B57A6E"/>
    <w:rsid w:val="00B638EF"/>
    <w:rsid w:val="00B65535"/>
    <w:rsid w:val="00B6639F"/>
    <w:rsid w:val="00B66BDC"/>
    <w:rsid w:val="00B66CEE"/>
    <w:rsid w:val="00B70D2C"/>
    <w:rsid w:val="00B710E6"/>
    <w:rsid w:val="00B72189"/>
    <w:rsid w:val="00B74508"/>
    <w:rsid w:val="00B74D8F"/>
    <w:rsid w:val="00B75562"/>
    <w:rsid w:val="00B76115"/>
    <w:rsid w:val="00B76317"/>
    <w:rsid w:val="00B76362"/>
    <w:rsid w:val="00B835E1"/>
    <w:rsid w:val="00B93054"/>
    <w:rsid w:val="00B93DA8"/>
    <w:rsid w:val="00B94EC1"/>
    <w:rsid w:val="00B95ADB"/>
    <w:rsid w:val="00B95E4E"/>
    <w:rsid w:val="00B968BD"/>
    <w:rsid w:val="00BA1FAA"/>
    <w:rsid w:val="00BA2BAD"/>
    <w:rsid w:val="00BA3980"/>
    <w:rsid w:val="00BA4F4B"/>
    <w:rsid w:val="00BA5D83"/>
    <w:rsid w:val="00BB1BAB"/>
    <w:rsid w:val="00BB2814"/>
    <w:rsid w:val="00BB2F1E"/>
    <w:rsid w:val="00BB4145"/>
    <w:rsid w:val="00BB4676"/>
    <w:rsid w:val="00BB563D"/>
    <w:rsid w:val="00BB5E76"/>
    <w:rsid w:val="00BC4C8A"/>
    <w:rsid w:val="00BC5BDA"/>
    <w:rsid w:val="00BC771E"/>
    <w:rsid w:val="00BD04AC"/>
    <w:rsid w:val="00BD142A"/>
    <w:rsid w:val="00BD2374"/>
    <w:rsid w:val="00BD3377"/>
    <w:rsid w:val="00BD3C66"/>
    <w:rsid w:val="00BD5A33"/>
    <w:rsid w:val="00BD742A"/>
    <w:rsid w:val="00BD74C2"/>
    <w:rsid w:val="00BE3E82"/>
    <w:rsid w:val="00BE4CE8"/>
    <w:rsid w:val="00BE54A9"/>
    <w:rsid w:val="00BE7570"/>
    <w:rsid w:val="00BF0716"/>
    <w:rsid w:val="00BF6E8B"/>
    <w:rsid w:val="00C00DDD"/>
    <w:rsid w:val="00C00F3E"/>
    <w:rsid w:val="00C0742C"/>
    <w:rsid w:val="00C07C3A"/>
    <w:rsid w:val="00C135B8"/>
    <w:rsid w:val="00C21D74"/>
    <w:rsid w:val="00C2314B"/>
    <w:rsid w:val="00C25348"/>
    <w:rsid w:val="00C25AEA"/>
    <w:rsid w:val="00C25EBA"/>
    <w:rsid w:val="00C33837"/>
    <w:rsid w:val="00C338AA"/>
    <w:rsid w:val="00C33D96"/>
    <w:rsid w:val="00C3658B"/>
    <w:rsid w:val="00C41E38"/>
    <w:rsid w:val="00C42686"/>
    <w:rsid w:val="00C42F2E"/>
    <w:rsid w:val="00C44EA3"/>
    <w:rsid w:val="00C4694D"/>
    <w:rsid w:val="00C51C2F"/>
    <w:rsid w:val="00C523E2"/>
    <w:rsid w:val="00C53A11"/>
    <w:rsid w:val="00C55D9C"/>
    <w:rsid w:val="00C60EB5"/>
    <w:rsid w:val="00C622B2"/>
    <w:rsid w:val="00C62F38"/>
    <w:rsid w:val="00C64920"/>
    <w:rsid w:val="00C677F6"/>
    <w:rsid w:val="00C70192"/>
    <w:rsid w:val="00C70AAE"/>
    <w:rsid w:val="00C71A89"/>
    <w:rsid w:val="00C722C5"/>
    <w:rsid w:val="00C739D9"/>
    <w:rsid w:val="00C7430B"/>
    <w:rsid w:val="00C75653"/>
    <w:rsid w:val="00C7593F"/>
    <w:rsid w:val="00C760D7"/>
    <w:rsid w:val="00C76955"/>
    <w:rsid w:val="00C81E89"/>
    <w:rsid w:val="00C82DE6"/>
    <w:rsid w:val="00C863FB"/>
    <w:rsid w:val="00C8746F"/>
    <w:rsid w:val="00C87543"/>
    <w:rsid w:val="00C92203"/>
    <w:rsid w:val="00C92FF4"/>
    <w:rsid w:val="00C92FFD"/>
    <w:rsid w:val="00C93977"/>
    <w:rsid w:val="00C93AC2"/>
    <w:rsid w:val="00C95BD9"/>
    <w:rsid w:val="00CA0849"/>
    <w:rsid w:val="00CA1544"/>
    <w:rsid w:val="00CA28E0"/>
    <w:rsid w:val="00CA3B56"/>
    <w:rsid w:val="00CA6BF5"/>
    <w:rsid w:val="00CA70B3"/>
    <w:rsid w:val="00CA7DF5"/>
    <w:rsid w:val="00CB0918"/>
    <w:rsid w:val="00CB2378"/>
    <w:rsid w:val="00CB2A91"/>
    <w:rsid w:val="00CB3103"/>
    <w:rsid w:val="00CB3D98"/>
    <w:rsid w:val="00CB5B27"/>
    <w:rsid w:val="00CB5B65"/>
    <w:rsid w:val="00CC0541"/>
    <w:rsid w:val="00CC3817"/>
    <w:rsid w:val="00CC3CD6"/>
    <w:rsid w:val="00CC4121"/>
    <w:rsid w:val="00CC4B57"/>
    <w:rsid w:val="00CC4FC6"/>
    <w:rsid w:val="00CC5115"/>
    <w:rsid w:val="00CC6734"/>
    <w:rsid w:val="00CD027C"/>
    <w:rsid w:val="00CD14F1"/>
    <w:rsid w:val="00CD1FFC"/>
    <w:rsid w:val="00CD3850"/>
    <w:rsid w:val="00CD4B62"/>
    <w:rsid w:val="00CD5439"/>
    <w:rsid w:val="00CD5CCD"/>
    <w:rsid w:val="00CD7DF2"/>
    <w:rsid w:val="00CE053B"/>
    <w:rsid w:val="00CE2253"/>
    <w:rsid w:val="00CE4116"/>
    <w:rsid w:val="00CE4601"/>
    <w:rsid w:val="00CE560C"/>
    <w:rsid w:val="00CE6736"/>
    <w:rsid w:val="00CE6943"/>
    <w:rsid w:val="00CF24FC"/>
    <w:rsid w:val="00CF4411"/>
    <w:rsid w:val="00CF5290"/>
    <w:rsid w:val="00CF5A60"/>
    <w:rsid w:val="00CF5DA4"/>
    <w:rsid w:val="00CF6351"/>
    <w:rsid w:val="00CF655F"/>
    <w:rsid w:val="00CF7878"/>
    <w:rsid w:val="00CF7985"/>
    <w:rsid w:val="00D019A2"/>
    <w:rsid w:val="00D0329B"/>
    <w:rsid w:val="00D048EC"/>
    <w:rsid w:val="00D057FA"/>
    <w:rsid w:val="00D058D4"/>
    <w:rsid w:val="00D06206"/>
    <w:rsid w:val="00D06870"/>
    <w:rsid w:val="00D06C83"/>
    <w:rsid w:val="00D07A5A"/>
    <w:rsid w:val="00D10715"/>
    <w:rsid w:val="00D11759"/>
    <w:rsid w:val="00D141F7"/>
    <w:rsid w:val="00D148A2"/>
    <w:rsid w:val="00D16A43"/>
    <w:rsid w:val="00D21E9D"/>
    <w:rsid w:val="00D21FEB"/>
    <w:rsid w:val="00D22499"/>
    <w:rsid w:val="00D22571"/>
    <w:rsid w:val="00D2579E"/>
    <w:rsid w:val="00D25ABA"/>
    <w:rsid w:val="00D27AB7"/>
    <w:rsid w:val="00D3166D"/>
    <w:rsid w:val="00D3319F"/>
    <w:rsid w:val="00D33F11"/>
    <w:rsid w:val="00D34B19"/>
    <w:rsid w:val="00D36931"/>
    <w:rsid w:val="00D37A2B"/>
    <w:rsid w:val="00D37BA1"/>
    <w:rsid w:val="00D42349"/>
    <w:rsid w:val="00D44008"/>
    <w:rsid w:val="00D44112"/>
    <w:rsid w:val="00D451C1"/>
    <w:rsid w:val="00D465F5"/>
    <w:rsid w:val="00D50ABE"/>
    <w:rsid w:val="00D513D7"/>
    <w:rsid w:val="00D532C8"/>
    <w:rsid w:val="00D557CA"/>
    <w:rsid w:val="00D5645D"/>
    <w:rsid w:val="00D57CC5"/>
    <w:rsid w:val="00D57F75"/>
    <w:rsid w:val="00D61228"/>
    <w:rsid w:val="00D62DAD"/>
    <w:rsid w:val="00D6561D"/>
    <w:rsid w:val="00D6799B"/>
    <w:rsid w:val="00D7531E"/>
    <w:rsid w:val="00D77583"/>
    <w:rsid w:val="00D802B2"/>
    <w:rsid w:val="00D82684"/>
    <w:rsid w:val="00D82D6B"/>
    <w:rsid w:val="00D83774"/>
    <w:rsid w:val="00D84682"/>
    <w:rsid w:val="00D85720"/>
    <w:rsid w:val="00D859AA"/>
    <w:rsid w:val="00D878A7"/>
    <w:rsid w:val="00D90C24"/>
    <w:rsid w:val="00D91252"/>
    <w:rsid w:val="00D9127C"/>
    <w:rsid w:val="00D92D2C"/>
    <w:rsid w:val="00D94284"/>
    <w:rsid w:val="00D955D2"/>
    <w:rsid w:val="00D9605B"/>
    <w:rsid w:val="00D96C32"/>
    <w:rsid w:val="00D97657"/>
    <w:rsid w:val="00DA05D5"/>
    <w:rsid w:val="00DA0930"/>
    <w:rsid w:val="00DB03E6"/>
    <w:rsid w:val="00DB1145"/>
    <w:rsid w:val="00DB2EAC"/>
    <w:rsid w:val="00DB2EBD"/>
    <w:rsid w:val="00DC1461"/>
    <w:rsid w:val="00DC2D9F"/>
    <w:rsid w:val="00DC31E4"/>
    <w:rsid w:val="00DC5661"/>
    <w:rsid w:val="00DC7F49"/>
    <w:rsid w:val="00DC7F7D"/>
    <w:rsid w:val="00DD042E"/>
    <w:rsid w:val="00DD1B6F"/>
    <w:rsid w:val="00DD26B6"/>
    <w:rsid w:val="00DD3FD4"/>
    <w:rsid w:val="00DD46DB"/>
    <w:rsid w:val="00DD4871"/>
    <w:rsid w:val="00DD53BC"/>
    <w:rsid w:val="00DD5D8A"/>
    <w:rsid w:val="00DD7CF2"/>
    <w:rsid w:val="00DE224A"/>
    <w:rsid w:val="00DE3FC0"/>
    <w:rsid w:val="00DE4226"/>
    <w:rsid w:val="00DE561F"/>
    <w:rsid w:val="00DE6A26"/>
    <w:rsid w:val="00DF0256"/>
    <w:rsid w:val="00DF09F8"/>
    <w:rsid w:val="00DF38ED"/>
    <w:rsid w:val="00DF4D22"/>
    <w:rsid w:val="00DF72C2"/>
    <w:rsid w:val="00E01CA6"/>
    <w:rsid w:val="00E04609"/>
    <w:rsid w:val="00E04A20"/>
    <w:rsid w:val="00E057CE"/>
    <w:rsid w:val="00E104F1"/>
    <w:rsid w:val="00E10D6F"/>
    <w:rsid w:val="00E115C9"/>
    <w:rsid w:val="00E14400"/>
    <w:rsid w:val="00E15BE7"/>
    <w:rsid w:val="00E15C23"/>
    <w:rsid w:val="00E15F17"/>
    <w:rsid w:val="00E1647E"/>
    <w:rsid w:val="00E2001A"/>
    <w:rsid w:val="00E20B1C"/>
    <w:rsid w:val="00E227D3"/>
    <w:rsid w:val="00E2292C"/>
    <w:rsid w:val="00E22B5F"/>
    <w:rsid w:val="00E249C3"/>
    <w:rsid w:val="00E25941"/>
    <w:rsid w:val="00E27187"/>
    <w:rsid w:val="00E27600"/>
    <w:rsid w:val="00E30C27"/>
    <w:rsid w:val="00E31DD2"/>
    <w:rsid w:val="00E33052"/>
    <w:rsid w:val="00E3531A"/>
    <w:rsid w:val="00E355EB"/>
    <w:rsid w:val="00E40B5A"/>
    <w:rsid w:val="00E45929"/>
    <w:rsid w:val="00E47144"/>
    <w:rsid w:val="00E50705"/>
    <w:rsid w:val="00E51D59"/>
    <w:rsid w:val="00E54F11"/>
    <w:rsid w:val="00E61437"/>
    <w:rsid w:val="00E629DD"/>
    <w:rsid w:val="00E62CA3"/>
    <w:rsid w:val="00E6311D"/>
    <w:rsid w:val="00E63919"/>
    <w:rsid w:val="00E63D83"/>
    <w:rsid w:val="00E66B5A"/>
    <w:rsid w:val="00E67009"/>
    <w:rsid w:val="00E67366"/>
    <w:rsid w:val="00E67FE6"/>
    <w:rsid w:val="00E7022E"/>
    <w:rsid w:val="00E7024F"/>
    <w:rsid w:val="00E706B4"/>
    <w:rsid w:val="00E72176"/>
    <w:rsid w:val="00E7514C"/>
    <w:rsid w:val="00E7617B"/>
    <w:rsid w:val="00E77BCE"/>
    <w:rsid w:val="00E77CB0"/>
    <w:rsid w:val="00E83C6E"/>
    <w:rsid w:val="00E86323"/>
    <w:rsid w:val="00E86EEE"/>
    <w:rsid w:val="00E913A2"/>
    <w:rsid w:val="00E92207"/>
    <w:rsid w:val="00E92386"/>
    <w:rsid w:val="00E934CB"/>
    <w:rsid w:val="00E96A2F"/>
    <w:rsid w:val="00EA0A98"/>
    <w:rsid w:val="00EA10AE"/>
    <w:rsid w:val="00EA4C35"/>
    <w:rsid w:val="00EA4E3B"/>
    <w:rsid w:val="00EA5E25"/>
    <w:rsid w:val="00EA5F4B"/>
    <w:rsid w:val="00EB1985"/>
    <w:rsid w:val="00EB1A40"/>
    <w:rsid w:val="00EB1E94"/>
    <w:rsid w:val="00EB333E"/>
    <w:rsid w:val="00EB6D8F"/>
    <w:rsid w:val="00EC0174"/>
    <w:rsid w:val="00EC0459"/>
    <w:rsid w:val="00EC09CE"/>
    <w:rsid w:val="00EC321D"/>
    <w:rsid w:val="00EC3693"/>
    <w:rsid w:val="00EC46EF"/>
    <w:rsid w:val="00EC5C97"/>
    <w:rsid w:val="00EC6A7F"/>
    <w:rsid w:val="00EC6AC5"/>
    <w:rsid w:val="00ED06FC"/>
    <w:rsid w:val="00ED0941"/>
    <w:rsid w:val="00ED1CB3"/>
    <w:rsid w:val="00ED2922"/>
    <w:rsid w:val="00ED2B03"/>
    <w:rsid w:val="00ED3698"/>
    <w:rsid w:val="00ED7039"/>
    <w:rsid w:val="00ED7F6D"/>
    <w:rsid w:val="00EE1019"/>
    <w:rsid w:val="00EE20AC"/>
    <w:rsid w:val="00EE33BF"/>
    <w:rsid w:val="00EE39AE"/>
    <w:rsid w:val="00EE537E"/>
    <w:rsid w:val="00EE79B8"/>
    <w:rsid w:val="00EF3214"/>
    <w:rsid w:val="00EF4936"/>
    <w:rsid w:val="00EF5194"/>
    <w:rsid w:val="00EF586C"/>
    <w:rsid w:val="00EF7CCE"/>
    <w:rsid w:val="00F01E11"/>
    <w:rsid w:val="00F027BD"/>
    <w:rsid w:val="00F02B41"/>
    <w:rsid w:val="00F04419"/>
    <w:rsid w:val="00F055EC"/>
    <w:rsid w:val="00F05CB5"/>
    <w:rsid w:val="00F066BE"/>
    <w:rsid w:val="00F06F7A"/>
    <w:rsid w:val="00F1466C"/>
    <w:rsid w:val="00F17C4A"/>
    <w:rsid w:val="00F207C4"/>
    <w:rsid w:val="00F21B75"/>
    <w:rsid w:val="00F25893"/>
    <w:rsid w:val="00F25ABD"/>
    <w:rsid w:val="00F25B5B"/>
    <w:rsid w:val="00F270A2"/>
    <w:rsid w:val="00F30CFC"/>
    <w:rsid w:val="00F3257B"/>
    <w:rsid w:val="00F3382A"/>
    <w:rsid w:val="00F33D45"/>
    <w:rsid w:val="00F342EC"/>
    <w:rsid w:val="00F35C5D"/>
    <w:rsid w:val="00F40327"/>
    <w:rsid w:val="00F41847"/>
    <w:rsid w:val="00F4316F"/>
    <w:rsid w:val="00F44A0D"/>
    <w:rsid w:val="00F45FD4"/>
    <w:rsid w:val="00F466FD"/>
    <w:rsid w:val="00F50B8D"/>
    <w:rsid w:val="00F51636"/>
    <w:rsid w:val="00F51FC1"/>
    <w:rsid w:val="00F5594A"/>
    <w:rsid w:val="00F55D9C"/>
    <w:rsid w:val="00F603B7"/>
    <w:rsid w:val="00F6155C"/>
    <w:rsid w:val="00F67C7D"/>
    <w:rsid w:val="00F72290"/>
    <w:rsid w:val="00F72BD6"/>
    <w:rsid w:val="00F72C84"/>
    <w:rsid w:val="00F74387"/>
    <w:rsid w:val="00F75D9E"/>
    <w:rsid w:val="00F75E60"/>
    <w:rsid w:val="00F77FC8"/>
    <w:rsid w:val="00F80501"/>
    <w:rsid w:val="00F81A94"/>
    <w:rsid w:val="00F82144"/>
    <w:rsid w:val="00F84220"/>
    <w:rsid w:val="00F84BEF"/>
    <w:rsid w:val="00F85D5D"/>
    <w:rsid w:val="00F86C24"/>
    <w:rsid w:val="00F8756C"/>
    <w:rsid w:val="00F91843"/>
    <w:rsid w:val="00F94E02"/>
    <w:rsid w:val="00F94EBF"/>
    <w:rsid w:val="00F9530B"/>
    <w:rsid w:val="00F964DA"/>
    <w:rsid w:val="00F97A32"/>
    <w:rsid w:val="00FA1408"/>
    <w:rsid w:val="00FA2B94"/>
    <w:rsid w:val="00FA3059"/>
    <w:rsid w:val="00FA44AE"/>
    <w:rsid w:val="00FA459E"/>
    <w:rsid w:val="00FA49FB"/>
    <w:rsid w:val="00FA50DC"/>
    <w:rsid w:val="00FB013A"/>
    <w:rsid w:val="00FB1691"/>
    <w:rsid w:val="00FB1C5D"/>
    <w:rsid w:val="00FB2652"/>
    <w:rsid w:val="00FB3019"/>
    <w:rsid w:val="00FB3038"/>
    <w:rsid w:val="00FB4AF4"/>
    <w:rsid w:val="00FC0A8D"/>
    <w:rsid w:val="00FC2DD5"/>
    <w:rsid w:val="00FC4556"/>
    <w:rsid w:val="00FC4B4C"/>
    <w:rsid w:val="00FC4ED1"/>
    <w:rsid w:val="00FC5389"/>
    <w:rsid w:val="00FC641F"/>
    <w:rsid w:val="00FC7139"/>
    <w:rsid w:val="00FD1B03"/>
    <w:rsid w:val="00FD250A"/>
    <w:rsid w:val="00FD3F98"/>
    <w:rsid w:val="00FD49D5"/>
    <w:rsid w:val="00FD4CDA"/>
    <w:rsid w:val="00FD631C"/>
    <w:rsid w:val="00FD6D8E"/>
    <w:rsid w:val="00FE0B6B"/>
    <w:rsid w:val="00FE174E"/>
    <w:rsid w:val="00FE3A33"/>
    <w:rsid w:val="00FE4334"/>
    <w:rsid w:val="00FE536D"/>
    <w:rsid w:val="00FE58FC"/>
    <w:rsid w:val="00FF13AF"/>
    <w:rsid w:val="00FF3534"/>
    <w:rsid w:val="00FF36AE"/>
    <w:rsid w:val="00FF3CC0"/>
    <w:rsid w:val="1CB72E36"/>
    <w:rsid w:val="22507CF9"/>
    <w:rsid w:val="24D22A5D"/>
    <w:rsid w:val="25ACF863"/>
    <w:rsid w:val="2721D779"/>
    <w:rsid w:val="2B080CCE"/>
    <w:rsid w:val="42BEF4D8"/>
    <w:rsid w:val="45CD75C2"/>
    <w:rsid w:val="50983A10"/>
    <w:rsid w:val="5A9DB499"/>
    <w:rsid w:val="5AE44B0C"/>
    <w:rsid w:val="5B7FC85E"/>
    <w:rsid w:val="67FF6F23"/>
    <w:rsid w:val="6CDD1581"/>
    <w:rsid w:val="6DD182BE"/>
    <w:rsid w:val="74B0A62D"/>
    <w:rsid w:val="771B65F3"/>
    <w:rsid w:val="79A56D62"/>
    <w:rsid w:val="7FBCF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28E580"/>
  <w15:chartTrackingRefBased/>
  <w15:docId w15:val="{2BF4F2AB-A609-204C-A7FB-6660A6036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32C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92D2C"/>
    <w:rPr>
      <w:color w:val="808080"/>
    </w:rPr>
  </w:style>
  <w:style w:type="paragraph" w:styleId="a4">
    <w:name w:val="List Paragraph"/>
    <w:basedOn w:val="a"/>
    <w:uiPriority w:val="34"/>
    <w:qFormat/>
    <w:rsid w:val="007D768B"/>
    <w:pPr>
      <w:ind w:left="720"/>
      <w:contextualSpacing/>
    </w:pPr>
  </w:style>
  <w:style w:type="paragraph" w:styleId="a5">
    <w:name w:val="Normal (Web)"/>
    <w:basedOn w:val="a"/>
    <w:uiPriority w:val="99"/>
    <w:unhideWhenUsed/>
    <w:rsid w:val="0036239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table" w:styleId="a6">
    <w:name w:val="Table Grid"/>
    <w:basedOn w:val="a1"/>
    <w:uiPriority w:val="39"/>
    <w:rsid w:val="003567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Emphasis"/>
    <w:basedOn w:val="a0"/>
    <w:uiPriority w:val="20"/>
    <w:qFormat/>
    <w:rsid w:val="00B543D0"/>
    <w:rPr>
      <w:i/>
      <w:iCs/>
    </w:rPr>
  </w:style>
  <w:style w:type="character" w:customStyle="1" w:styleId="math-template">
    <w:name w:val="math-template"/>
    <w:basedOn w:val="a0"/>
    <w:rsid w:val="002C45ED"/>
  </w:style>
  <w:style w:type="character" w:styleId="a8">
    <w:name w:val="Hyperlink"/>
    <w:basedOn w:val="a0"/>
    <w:uiPriority w:val="99"/>
    <w:semiHidden/>
    <w:unhideWhenUsed/>
    <w:rsid w:val="002C45ED"/>
    <w:rPr>
      <w:color w:val="0000FF"/>
      <w:u w:val="single"/>
    </w:rPr>
  </w:style>
  <w:style w:type="character" w:styleId="a9">
    <w:name w:val="annotation reference"/>
    <w:basedOn w:val="a0"/>
    <w:uiPriority w:val="99"/>
    <w:semiHidden/>
    <w:unhideWhenUsed/>
    <w:rsid w:val="007F1F65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7F1F65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7F1F65"/>
    <w:rPr>
      <w:sz w:val="20"/>
      <w:szCs w:val="20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7F1F65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7F1F65"/>
    <w:rPr>
      <w:b/>
      <w:bCs/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7F1F65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7F1F65"/>
    <w:rPr>
      <w:rFonts w:ascii="Segoe UI" w:hAnsi="Segoe UI" w:cs="Segoe UI"/>
      <w:sz w:val="18"/>
      <w:szCs w:val="18"/>
    </w:rPr>
  </w:style>
  <w:style w:type="paragraph" w:styleId="af0">
    <w:name w:val="Revision"/>
    <w:hidden/>
    <w:uiPriority w:val="99"/>
    <w:semiHidden/>
    <w:rsid w:val="00B06A41"/>
  </w:style>
  <w:style w:type="paragraph" w:styleId="af1">
    <w:name w:val="header"/>
    <w:basedOn w:val="a"/>
    <w:link w:val="af2"/>
    <w:uiPriority w:val="99"/>
    <w:unhideWhenUsed/>
    <w:rsid w:val="005A7E32"/>
    <w:pPr>
      <w:tabs>
        <w:tab w:val="center" w:pos="4677"/>
        <w:tab w:val="right" w:pos="9355"/>
      </w:tabs>
    </w:pPr>
  </w:style>
  <w:style w:type="character" w:customStyle="1" w:styleId="af2">
    <w:name w:val="Верхний колонтитул Знак"/>
    <w:basedOn w:val="a0"/>
    <w:link w:val="af1"/>
    <w:uiPriority w:val="99"/>
    <w:rsid w:val="005A7E32"/>
  </w:style>
  <w:style w:type="paragraph" w:styleId="af3">
    <w:name w:val="footer"/>
    <w:basedOn w:val="a"/>
    <w:link w:val="af4"/>
    <w:uiPriority w:val="99"/>
    <w:unhideWhenUsed/>
    <w:rsid w:val="005A7E32"/>
    <w:pPr>
      <w:tabs>
        <w:tab w:val="center" w:pos="4677"/>
        <w:tab w:val="right" w:pos="9355"/>
      </w:tabs>
    </w:pPr>
  </w:style>
  <w:style w:type="character" w:customStyle="1" w:styleId="af4">
    <w:name w:val="Нижний колонтитул Знак"/>
    <w:basedOn w:val="a0"/>
    <w:link w:val="af3"/>
    <w:uiPriority w:val="99"/>
    <w:rsid w:val="005A7E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5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8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16/09/relationships/commentsIds" Target="commentsIds.xml"/><Relationship Id="rId117" Type="http://schemas.openxmlformats.org/officeDocument/2006/relationships/image" Target="media/image77.png"/><Relationship Id="rId21" Type="http://schemas.openxmlformats.org/officeDocument/2006/relationships/image" Target="media/image6.png"/><Relationship Id="rId42" Type="http://schemas.openxmlformats.org/officeDocument/2006/relationships/image" Target="media/image24.jpg"/><Relationship Id="rId47" Type="http://schemas.openxmlformats.org/officeDocument/2006/relationships/image" Target="media/image29.jpg"/><Relationship Id="rId63" Type="http://schemas.openxmlformats.org/officeDocument/2006/relationships/image" Target="media/image45.gif"/><Relationship Id="rId68" Type="http://schemas.openxmlformats.org/officeDocument/2006/relationships/image" Target="media/image50.jpg"/><Relationship Id="rId84" Type="http://schemas.openxmlformats.org/officeDocument/2006/relationships/customXml" Target="ink/ink5.xml"/><Relationship Id="rId89" Type="http://schemas.openxmlformats.org/officeDocument/2006/relationships/customXml" Target="ink/ink10.xml"/><Relationship Id="rId112" Type="http://schemas.openxmlformats.org/officeDocument/2006/relationships/image" Target="media/image72.png"/><Relationship Id="rId133" Type="http://schemas.openxmlformats.org/officeDocument/2006/relationships/image" Target="media/image93.jpg"/><Relationship Id="rId138" Type="http://schemas.openxmlformats.org/officeDocument/2006/relationships/image" Target="media/image98.jpg"/><Relationship Id="rId16" Type="http://schemas.openxmlformats.org/officeDocument/2006/relationships/image" Target="media/image1.png"/><Relationship Id="rId107" Type="http://schemas.openxmlformats.org/officeDocument/2006/relationships/image" Target="media/image67.png"/><Relationship Id="rId11" Type="http://schemas.openxmlformats.org/officeDocument/2006/relationships/hyperlink" Target="https://ru.wikipedia.org/wiki/%D0%A1%D0%BA%D0%B0%D0%BB%D1%8F%D1%80%D0%BD%D0%B0%D1%8F_%D0%B2%D0%B5%D0%BB%D0%B8%D1%87%D0%B8%D0%BD%D0%B0" TargetMode="External"/><Relationship Id="rId32" Type="http://schemas.openxmlformats.org/officeDocument/2006/relationships/image" Target="media/image14.jpg"/><Relationship Id="rId37" Type="http://schemas.openxmlformats.org/officeDocument/2006/relationships/image" Target="media/image19.jpg"/><Relationship Id="rId53" Type="http://schemas.openxmlformats.org/officeDocument/2006/relationships/image" Target="media/image35.gif"/><Relationship Id="rId58" Type="http://schemas.openxmlformats.org/officeDocument/2006/relationships/image" Target="media/image40.gif"/><Relationship Id="rId74" Type="http://schemas.openxmlformats.org/officeDocument/2006/relationships/image" Target="media/image56.jpg"/><Relationship Id="rId79" Type="http://schemas.openxmlformats.org/officeDocument/2006/relationships/image" Target="media/image61.jp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28" Type="http://schemas.openxmlformats.org/officeDocument/2006/relationships/image" Target="media/image88.jpg"/><Relationship Id="rId5" Type="http://schemas.openxmlformats.org/officeDocument/2006/relationships/webSettings" Target="webSettings.xml"/><Relationship Id="rId90" Type="http://schemas.openxmlformats.org/officeDocument/2006/relationships/customXml" Target="ink/ink11.xml"/><Relationship Id="rId95" Type="http://schemas.openxmlformats.org/officeDocument/2006/relationships/customXml" Target="ink/ink16.xml"/><Relationship Id="rId22" Type="http://schemas.openxmlformats.org/officeDocument/2006/relationships/image" Target="media/image7.png"/><Relationship Id="rId27" Type="http://schemas.openxmlformats.org/officeDocument/2006/relationships/image" Target="media/image9.jpg"/><Relationship Id="rId43" Type="http://schemas.openxmlformats.org/officeDocument/2006/relationships/image" Target="media/image25.jpg"/><Relationship Id="rId48" Type="http://schemas.openxmlformats.org/officeDocument/2006/relationships/image" Target="media/image30.jpg"/><Relationship Id="rId64" Type="http://schemas.openxmlformats.org/officeDocument/2006/relationships/image" Target="media/image46.gif"/><Relationship Id="rId69" Type="http://schemas.openxmlformats.org/officeDocument/2006/relationships/image" Target="media/image51.png"/><Relationship Id="rId113" Type="http://schemas.openxmlformats.org/officeDocument/2006/relationships/image" Target="media/image73.png"/><Relationship Id="rId118" Type="http://schemas.openxmlformats.org/officeDocument/2006/relationships/image" Target="media/image78.png"/><Relationship Id="rId134" Type="http://schemas.openxmlformats.org/officeDocument/2006/relationships/image" Target="media/image94.jpg"/><Relationship Id="rId139" Type="http://schemas.openxmlformats.org/officeDocument/2006/relationships/fontTable" Target="fontTable.xml"/><Relationship Id="rId8" Type="http://schemas.openxmlformats.org/officeDocument/2006/relationships/hyperlink" Target="https://ru.wikipedia.org/wiki/%D0%A4%D0%B8%D0%B7%D0%B8%D1%87%D0%B5%D1%81%D0%BA%D0%B0%D1%8F_%D0%B2%D0%B5%D0%BB%D0%B8%D1%87%D0%B8%D0%BD%D0%B0" TargetMode="External"/><Relationship Id="rId51" Type="http://schemas.openxmlformats.org/officeDocument/2006/relationships/image" Target="media/image33.gif"/><Relationship Id="rId72" Type="http://schemas.openxmlformats.org/officeDocument/2006/relationships/image" Target="media/image54.jpg"/><Relationship Id="rId80" Type="http://schemas.openxmlformats.org/officeDocument/2006/relationships/customXml" Target="ink/ink1.xml"/><Relationship Id="rId85" Type="http://schemas.openxmlformats.org/officeDocument/2006/relationships/customXml" Target="ink/ink6.xml"/><Relationship Id="rId93" Type="http://schemas.openxmlformats.org/officeDocument/2006/relationships/customXml" Target="ink/ink14.xml"/><Relationship Id="rId98" Type="http://schemas.openxmlformats.org/officeDocument/2006/relationships/customXml" Target="ink/ink19.xml"/><Relationship Id="rId121" Type="http://schemas.openxmlformats.org/officeDocument/2006/relationships/image" Target="media/image8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4%D0%B8%D0%B7%D0%B8%D1%87%D0%B5%D1%81%D0%BA%D0%B0%D1%8F_%D0%B2%D0%B5%D0%BB%D0%B8%D1%87%D0%B8%D0%BD%D0%B0" TargetMode="External"/><Relationship Id="rId17" Type="http://schemas.openxmlformats.org/officeDocument/2006/relationships/image" Target="media/image2.png"/><Relationship Id="rId25" Type="http://schemas.microsoft.com/office/2011/relationships/commentsExtended" Target="commentsExtended.xml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46" Type="http://schemas.openxmlformats.org/officeDocument/2006/relationships/image" Target="media/image28.jpg"/><Relationship Id="rId59" Type="http://schemas.openxmlformats.org/officeDocument/2006/relationships/image" Target="media/image41.gif"/><Relationship Id="rId67" Type="http://schemas.openxmlformats.org/officeDocument/2006/relationships/image" Target="media/image49.gif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16" Type="http://schemas.openxmlformats.org/officeDocument/2006/relationships/image" Target="media/image76.png"/><Relationship Id="rId124" Type="http://schemas.openxmlformats.org/officeDocument/2006/relationships/image" Target="media/image84.jpg"/><Relationship Id="rId129" Type="http://schemas.openxmlformats.org/officeDocument/2006/relationships/image" Target="media/image89.jpeg"/><Relationship Id="rId137" Type="http://schemas.openxmlformats.org/officeDocument/2006/relationships/image" Target="media/image97.jpg"/><Relationship Id="rId20" Type="http://schemas.openxmlformats.org/officeDocument/2006/relationships/image" Target="media/image5.jpg"/><Relationship Id="rId41" Type="http://schemas.openxmlformats.org/officeDocument/2006/relationships/image" Target="media/image23.jpg"/><Relationship Id="rId54" Type="http://schemas.openxmlformats.org/officeDocument/2006/relationships/image" Target="media/image36.gif"/><Relationship Id="rId62" Type="http://schemas.openxmlformats.org/officeDocument/2006/relationships/image" Target="media/image44.gif"/><Relationship Id="rId70" Type="http://schemas.openxmlformats.org/officeDocument/2006/relationships/image" Target="media/image52.png"/><Relationship Id="rId75" Type="http://schemas.openxmlformats.org/officeDocument/2006/relationships/image" Target="media/image57.jpg"/><Relationship Id="rId83" Type="http://schemas.openxmlformats.org/officeDocument/2006/relationships/customXml" Target="ink/ink4.xml"/><Relationship Id="rId88" Type="http://schemas.openxmlformats.org/officeDocument/2006/relationships/customXml" Target="ink/ink9.xml"/><Relationship Id="rId91" Type="http://schemas.openxmlformats.org/officeDocument/2006/relationships/customXml" Target="ink/ink12.xml"/><Relationship Id="rId96" Type="http://schemas.openxmlformats.org/officeDocument/2006/relationships/customXml" Target="ink/ink17.xml"/><Relationship Id="rId111" Type="http://schemas.openxmlformats.org/officeDocument/2006/relationships/image" Target="media/image71.png"/><Relationship Id="rId132" Type="http://schemas.openxmlformats.org/officeDocument/2006/relationships/image" Target="media/image92.jpg"/><Relationship Id="rId14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ru.wikipedia.org/wiki/%D0%9F%D0%B5%D1%80%D0%B5%D0%BC%D0%B5%D0%BD%D0%BD%D1%8B%D0%B9_%D1%82%D0%BE%D0%BA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0.jpg"/><Relationship Id="rId36" Type="http://schemas.openxmlformats.org/officeDocument/2006/relationships/image" Target="media/image18.jpg"/><Relationship Id="rId49" Type="http://schemas.openxmlformats.org/officeDocument/2006/relationships/image" Target="media/image31.jpg"/><Relationship Id="rId57" Type="http://schemas.openxmlformats.org/officeDocument/2006/relationships/image" Target="media/image39.png"/><Relationship Id="rId106" Type="http://schemas.openxmlformats.org/officeDocument/2006/relationships/image" Target="media/image66.png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127" Type="http://schemas.openxmlformats.org/officeDocument/2006/relationships/image" Target="media/image87.jpg"/><Relationship Id="rId10" Type="http://schemas.openxmlformats.org/officeDocument/2006/relationships/hyperlink" Target="https://ru.wikipedia.org/wiki/%D0%AD%D0%BB%D0%B5%D0%BA%D1%82%D1%80%D0%B8%D1%87%D0%B5%D1%81%D0%BA%D0%B8%D0%B9_%D0%B7%D0%B0%D1%80%D1%8F%D0%B4" TargetMode="External"/><Relationship Id="rId31" Type="http://schemas.openxmlformats.org/officeDocument/2006/relationships/image" Target="media/image13.jpg"/><Relationship Id="rId44" Type="http://schemas.openxmlformats.org/officeDocument/2006/relationships/image" Target="media/image26.jpg"/><Relationship Id="rId52" Type="http://schemas.openxmlformats.org/officeDocument/2006/relationships/image" Target="media/image34.gif"/><Relationship Id="rId60" Type="http://schemas.openxmlformats.org/officeDocument/2006/relationships/image" Target="media/image42.gif"/><Relationship Id="rId65" Type="http://schemas.openxmlformats.org/officeDocument/2006/relationships/image" Target="media/image47.gif"/><Relationship Id="rId73" Type="http://schemas.openxmlformats.org/officeDocument/2006/relationships/image" Target="media/image55.jpg"/><Relationship Id="rId78" Type="http://schemas.openxmlformats.org/officeDocument/2006/relationships/image" Target="media/image60.jpg"/><Relationship Id="rId81" Type="http://schemas.openxmlformats.org/officeDocument/2006/relationships/customXml" Target="ink/ink2.xml"/><Relationship Id="rId86" Type="http://schemas.openxmlformats.org/officeDocument/2006/relationships/customXml" Target="ink/ink7.xml"/><Relationship Id="rId94" Type="http://schemas.openxmlformats.org/officeDocument/2006/relationships/customXml" Target="ink/ink15.xml"/><Relationship Id="rId99" Type="http://schemas.openxmlformats.org/officeDocument/2006/relationships/customXml" Target="ink/ink20.xml"/><Relationship Id="rId101" Type="http://schemas.openxmlformats.org/officeDocument/2006/relationships/customXml" Target="ink/ink22.xml"/><Relationship Id="rId122" Type="http://schemas.openxmlformats.org/officeDocument/2006/relationships/image" Target="media/image82.png"/><Relationship Id="rId130" Type="http://schemas.openxmlformats.org/officeDocument/2006/relationships/image" Target="media/image90.jpg"/><Relationship Id="rId135" Type="http://schemas.openxmlformats.org/officeDocument/2006/relationships/image" Target="media/image95.jp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C%D0%B5%D1%85%D0%B0%D0%BD%D0%B8%D1%87%D0%B5%D1%81%D0%BA%D0%B0%D1%8F_%D1%80%D0%B0%D0%B1%D0%BE%D1%82%D0%B0" TargetMode="External"/><Relationship Id="rId13" Type="http://schemas.openxmlformats.org/officeDocument/2006/relationships/hyperlink" Target="https://ru.wikipedia.org/wiki/%D0%A1%D1%82%D0%BE%D1%80%D0%BE%D0%BD%D0%BD%D0%B8%D0%B5_%D1%81%D0%B8%D0%BB%D1%8B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1.jpg"/><Relationship Id="rId109" Type="http://schemas.openxmlformats.org/officeDocument/2006/relationships/image" Target="media/image69.png"/><Relationship Id="rId34" Type="http://schemas.openxmlformats.org/officeDocument/2006/relationships/image" Target="media/image16.jpg"/><Relationship Id="rId50" Type="http://schemas.openxmlformats.org/officeDocument/2006/relationships/image" Target="media/image32.png"/><Relationship Id="rId55" Type="http://schemas.openxmlformats.org/officeDocument/2006/relationships/image" Target="media/image37.gif"/><Relationship Id="rId76" Type="http://schemas.openxmlformats.org/officeDocument/2006/relationships/image" Target="media/image58.jpeg"/><Relationship Id="rId97" Type="http://schemas.openxmlformats.org/officeDocument/2006/relationships/customXml" Target="ink/ink18.xml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jpg"/><Relationship Id="rId141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3.jpg"/><Relationship Id="rId92" Type="http://schemas.openxmlformats.org/officeDocument/2006/relationships/customXml" Target="ink/ink13.xml"/><Relationship Id="rId2" Type="http://schemas.openxmlformats.org/officeDocument/2006/relationships/numbering" Target="numbering.xml"/><Relationship Id="rId29" Type="http://schemas.openxmlformats.org/officeDocument/2006/relationships/image" Target="media/image11.jpg"/><Relationship Id="rId24" Type="http://schemas.openxmlformats.org/officeDocument/2006/relationships/comments" Target="comments.xml"/><Relationship Id="rId40" Type="http://schemas.openxmlformats.org/officeDocument/2006/relationships/image" Target="media/image22.jpg"/><Relationship Id="rId45" Type="http://schemas.openxmlformats.org/officeDocument/2006/relationships/image" Target="media/image27.jpg"/><Relationship Id="rId66" Type="http://schemas.openxmlformats.org/officeDocument/2006/relationships/image" Target="media/image48.gif"/><Relationship Id="rId87" Type="http://schemas.openxmlformats.org/officeDocument/2006/relationships/customXml" Target="ink/ink8.xml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image" Target="media/image91.jpg"/><Relationship Id="rId136" Type="http://schemas.openxmlformats.org/officeDocument/2006/relationships/image" Target="media/image96.jpg"/><Relationship Id="rId61" Type="http://schemas.openxmlformats.org/officeDocument/2006/relationships/image" Target="media/image43.gif"/><Relationship Id="rId82" Type="http://schemas.openxmlformats.org/officeDocument/2006/relationships/customXml" Target="ink/ink3.xml"/><Relationship Id="rId19" Type="http://schemas.openxmlformats.org/officeDocument/2006/relationships/image" Target="media/image4.jpg"/><Relationship Id="rId14" Type="http://schemas.openxmlformats.org/officeDocument/2006/relationships/hyperlink" Target="https://ru.wikipedia.org/wiki/%D0%9F%D0%BE%D1%81%D1%82%D0%BE%D1%8F%D0%BD%D0%BD%D1%8B%D0%B9_%D1%82%D0%BE%D0%BA" TargetMode="External"/><Relationship Id="rId30" Type="http://schemas.openxmlformats.org/officeDocument/2006/relationships/image" Target="media/image12.jpg"/><Relationship Id="rId35" Type="http://schemas.openxmlformats.org/officeDocument/2006/relationships/image" Target="media/image17.jpg"/><Relationship Id="rId56" Type="http://schemas.openxmlformats.org/officeDocument/2006/relationships/image" Target="media/image38.gif"/><Relationship Id="rId77" Type="http://schemas.openxmlformats.org/officeDocument/2006/relationships/image" Target="media/image59.jpg"/><Relationship Id="rId100" Type="http://schemas.openxmlformats.org/officeDocument/2006/relationships/customXml" Target="ink/ink21.xml"/><Relationship Id="rId105" Type="http://schemas.openxmlformats.org/officeDocument/2006/relationships/image" Target="media/image65.png"/><Relationship Id="rId126" Type="http://schemas.openxmlformats.org/officeDocument/2006/relationships/image" Target="media/image86.jp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8:45.564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22 53 2968,'0'0'1097,"0"4"-178,0 111 2437,-1-112-3290,1-1 0,0 0 0,0 0 0,0 0 0,0 1 0,0-1 0,0 0 0,1 0 0,-1 0 0,1 0 0,0 0-1,-1 0 1,1 0 0,0 0 0,0 0 0,0 0 0,1 0 0,-1 0 0,0 0 0,1-1 0,-1 1 0,1-1 0,-1 1 0,1-1 0,0 1 0,0-1 0,0 0 0,-1 0 0,1 0 0,0 0 0,0 0 0,1-1 0,-1 1 0,0 0 0,2-1-66,-3 0 46,0 0 1,0 0-1,0 0 1,0 0-1,0 0 0,0 0 1,0-1-1,0 1 1,0 0-1,0-1 0,0 1 1,0-1-1,0 1 1,-1-1-1,1 1 1,0-1-1,0 0 0,0 1 1,-1-1-1,1 0 1,0 0-1,-1 1 0,1-1 1,0 0-47,16-26 464,-11 17-423,-1 3 147,0-1 1,-1 1 0,0-1-1,-1 0 1,0 0-1,0-1 1,0 1 0,-1-1-1,-1 1 1,2-9-189,-3 13 69,0 1-1,0-1 1,0 1 0,0-1-1,-1 0 1,1 1 0,-1 0 0,0-1-1,0 1 1,0-1 0,-1 1-1,1 0 1,-1 0 0,1-1-1,-1 1 1,0 1 0,0-1 0,-1 0-1,1 0 1,-1 1 0,1-1-1,-1 1 1,0 0 0,0 0-1,0 0 1,0 0 0,-1 0-69,2 1-6,1 1 0,-1-1 0,0 1 0,1 0 0,-1 0 0,0 0 0,1 0 0,-1 0 0,0 0 0,0 0 1,1 0-1,-1 1 0,0-1 0,1 1 0,-1-1 0,1 1 0,-1-1 0,0 1 0,1 0 0,-1 0 0,1 0 0,0 0 0,-1 0 0,1 0 0,0 0 1,0 1-1,-1-1 6,-1 3-202,-1 0 0,1-1 0,0 1 0,0 0 0,1 0 0,-1 1 0,1-1 0,0 1 1,-2 3 201,-9 42-1848,0-5-6352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35.93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3 4040,'0'0'1080,"0"0"-62,0 0-244,0 0-73,0 0-42,0 0-53,0 0-164,0 0-29,0 0 54,0 0-1,22 5 741,19 3-939,0-2-1,0-2 1,1-2 0,11-1-268,177-13 1341,-132 5-1138,406-3-5331,-376 13-1032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37.08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50 0 1888,'0'0'1385,"-16"39"3947,6 20-3580,3 0-1,1 19-1751,3-41 212,2-17 107,-3 25-1080,2 0-1,1 0 0,6 33 762,2 0-1333,-2-18-4640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46.52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113 97 904,'-50'-3'361,"39"2"-129,0 0 0,0 0-1,0 2 1,-8 0-232,63-5 747,0 2 1,14 2-748,21-1 838,208-16 3849,-77 1-3410,204-11 132,273 5-153,-552 22-1097,-67-1-95,4-1-56,-3 2 0,0 4-1,313 27 162,-242-16-132,169 12 58,-252-23-52,197 7 105,-14 1-56,79 12 58,-206-14-140,152 14-610,90 5-1892,-241-20 2284,-70-9 28,197-20-1254,-22 0-4652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48.12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171 75 1800,'0'0'752,"-12"0"725,11 1-1410,-1-1-1,1 0 1,-1 0 0,1 1-1,-1-1 1,0 0-1,1 1 1,-1 0-1,1-1 1,0 1 0,-1 0-1,1 0 1,0 0-1,-1 0 1,1 0-1,0 0 1,0 0 0,0 0-1,0 0 1,0 1-1,0-1 1,0 0-1,0 1 1,0-1 0,1 1-1,-1-1 1,1 1-1,-1-1 1,1 1-1,-1 0-66,1-1 335,0-1 82,0 0 45,0 0 6,7 21 666,46 67 430,-52-86-1523,0 1 0,0-1 0,0 1 0,0 0 0,-1 0 0,0-1 0,1 1 0,-1 0 0,0 0-41,2 14 121,-2-16-69,0-1 57,0 0 26,0 0 34,6 27 211,-5-27-360,-1-1 1,0 1-1,0 0 1,0 0-1,0 0 0,0 0 1,0 0-1,0-1 1,0 1-1,1 0 0,-1 0 1,0 0-1,0 0 1,0 0-1,0 0 0,0 0 1,1 0-1,-1 0 0,0-1 1,0 1-1,0 0 1,0 0-1,0 0 0,1 0 1,-1 0-1,0 0 1,0 0-1,0 0 0,0 0 1,1 0-1,-1 0 1,0 0-1,0 0 0,0 0 1,0 1-1,1-1 1,-1 0-1,0 0 0,0 0 1,0 0-1,0 0 1,0 0-1,1 0 0,-1 0 1,0 1-1,0-1 1,0 0-1,0 0 0,0 0 1,0 0-1,0 0 1,1 0-1,-1 1 0,0-1 1,0 0-1,0 0 1,0 0-1,0 0 0,0 1 1,0-1-1,0 0-20,0 0-85,2-2 138,-2 2-14,16-15 79,2-3 85,0-2 0,-2 0-1,-1-1 1,0-1 0,3-8-203,-16 26 41,-1 1 1,1 0-1,-1-1 1,0 1-1,0-1 1,0 1-1,-1-1 1,1 1-1,-1-1 1,0 1-1,0-1 1,0 1-1,-1-1 1,1 0-1,-1 1 1,0-1-1,0 1 1,0-1-1,0 1 1,-1-1-42,1 0 34,-1 0 1,0 0-1,0 0 1,-1 1-1,1-1 0,-1 1 1,1-1-1,-1 1 1,0 0-1,-1 0 1,1 0-1,0 0 1,-1 1-1,1-1 0,-1 1 1,-3-1-35,0 0-72,0 1 0,-1 0 0,1 0-1,-1 1 1,0 0 0,1 0 0,-1 1 0,0 0 0,0 1 0,1-1 0,-1 1 0,0 1 0,-2 0 72,-8 3-490,0 1-1,0 1 1,1 0 0,0 2 0,-3 1 490,-37 20-8173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49.71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107 0 904,'0'0'1369,"0"0"-98,0 0-414,0 0-86,0 0 50,0 0-48,0 0-258,-3 4-136,-12 12-227,-2 3 488,0 1 0,-12 18-640,29-37 32,0 0 0,0-1 0,0 1 0,-1 0 0,1 0 0,0 0 0,0-1 0,0 1 1,0 0-1,0 0 0,1 0 0,-1-1 0,0 1 0,0 0 0,0 0 0,1-1 0,-1 1 0,0 0 1,1-1-1,-1 1 0,0 0 0,1-1 0,-1 1 0,1 0 0,-1-1 0,1 1 0,0-1 0,-1 1 1,1-1-1,0 1 0,-1-1 0,1 1 0,0-1 0,-1 0 0,1 1 0,0-1 0,0 0 0,-1 0 0,1 0-32,29 10 609,-18-10-465,1 0 1,-1 0-1,0-1 0,0-1 1,0 0-1,0-1 1,0 0-1,-1 0 1,1-1-1,-1-1 1,0 0-1,7-5-144,24-27 1144,-40 36-1077,-2 1-31,1 0 0,-1-1 0,1 1 1,-1 0-1,1 0 0,-1 0 0,1-1 0,-1 1 1,1 0-1,-1-1 0,1 1 0,-1-1 1,1 1-1,-1 0 0,1-1 0,-1 1 1,0-1-1,1 1 0,-1-1 0,0 1 1,0-1-1,1 0 0,-1 1 0,0-1 1,0 1-1,0-1 0,0 1 0,0-1 0,0 0 1,0 1-1,0-1 0,0 1 0,0-2-36,0 1 37,-1 0 0,0 0 0,0-1 0,0 1 0,0 0 0,0 0 0,0 0 0,0 0 0,0 0 0,0 0 0,0 0 0,0 1 0,-1-1 0,1 0-37,-5-2 53,0 0 1,0 0-1,0 1 0,0 0 1,-1 0-1,-4-1-53,-1 2-156,1 1 0,0 1-1,0-1 1,-1 2 0,1 0 0,0 0 0,0 1 0,-9 3 156,-56 26-2560,41-18-3827,82-33 4798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52.60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60 0 8968,'0'0'1072,"0"0"-28,0 0-112,-1 4-179,-8 42-89,1-1 1,3 1-1,1 27-664,-4 9 701,3-40 245,1 32-946,4-10 280,-8 311 505,1-262-524,6-92-163,1 0-1,1 0 0,3 12-97,-3-21 56,0-8 58,7-19-51,1-2-82,10-22 27,11-17 22,6-3-22,29-53-888,-54 95 567,-3 5-268,-1 0 0,0 0 0,-1 0-1,0-1 1,-1 0 0,-1 0 0,1-5 581,2-9-8786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52.99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92 308 6280,'-9'-12'109,"5"7"118,0 0 0,0 0 0,0-1 0,1 1 0,0-1 0,0 0 0,1 0 0,-1 0 0,1 0 0,1-1 0,-1 1 0,0-6-227,-25-133 1987,16 97-1284,6 29-284,3 17-132,2 6 74,0 12-407,1-1-1,0 1 0,2-1 1,0 1-1,3 11 47,11 20-2960,9 18 2960,-25-62-88,15 36-4821,-37-90 3685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03.34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51 1 5656,'0'0'1072,"0"0"-32,0 0-128,0 0-55,-2 4-214,-4 11-355,-5 10 558,1 0 0,-5 25-846,13-42 106,1 0 0,-1 1-1,1-1 1,1 0 0,0 1 0,0-1-1,0 1 1,1-1 0,0 1 0,1-1 0,2 6-106,-2-2 84,0 0 0,0 1 1,-1-1-1,-1 0 1,0 0-1,0 1 1,-3 10-85,1 6 107,1-17-64,1 0-1,1 0 1,0-1-1,0 1 1,1 0-1,0-1 1,1 1-1,1 0-42,-1 0 63,0 0 0,-1 0-1,0 13-62,1 5 63,-1-20-33,8 35 256,-10-42-258,2-1 1,-1 0 0,0 1 0,0-1-1,1 0 1,-1 0 0,1 0 0,0 0-1,-1 0 1,1 0 0,0-1 0,0 1 0,0-1-1,0 1 1,1-1 0,0 1-29,-2-1 108,-1-1 16,11-12 19,-6 8-117,0-1 0,-1 1 1,1-1-1,-1 1 0,-1-1 1,1 0-1,-1-1 0,1 1 1,-1-1-1,-1 1 0,1-1 1,-1 0-1,0-1-26,6-20 135,-1 0 1,1-13-136,2-11 147,-7 37-51,-1-1 1,-1 1 0,0-1-1,0 1 1,-2-1 0,0-1-97,0-25 303,16-51 136,-13 86-2146,1 12 1419,2 8-1627,0 1-7565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04.800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79 262 6368,'0'0'480,"0"0"20,0 0 81,0 0 8,0 0-67,0 0-52,0 0-132,0 0-30,0 0 16,0 0 17,0 0 55,0 0 5,0 0-50,15-4 216,-8-2-472,1 0 0,-1 0 1,0-1-1,0 1 1,0-1-1,-1-1 0,-1 1 1,1-1-1,-1 0 1,0-1-1,-1 1 1,0-1-1,0 0 0,-1 0 1,0 0-1,-1 0 1,0-1-1,0 1 0,-1 0 1,0-1-1,-1 0 1,0 1-1,0-1 0,-1 1 1,-1-7-96,1 14 29,1 1 1,-1-1-1,1 0 1,-1 0-1,0 1 1,0-1-1,0 0 1,0 1-1,0-1 0,0 1 1,0-1-1,0 1 1,-1-1-1,1 1 1,-1 0-1,1 0 1,-1 0-1,1 0 1,-1 0-1,1 0 1,-1 0-1,0 0 0,0 1 1,1-1-1,-1 1 1,0-1-1,0 1 1,0 0-1,0-1 1,0 1-1,1 0 1,-1 0-1,-1 1-29,-2-1 22,0 1 1,1-1-1,0 1 1,-1 0-1,1 1 1,-1-1-1,1 1 1,0 0-1,0 0 0,0 0 1,0 1-1,0-1 1,0 1-23,-3 5 9,1-1 0,-1 2 0,1-1 0,0 1 0,1-1 0,0 2-1,1-1 1,-1 0 0,2 1 0,-1 0 0,2 0 0,-1 0 0,1 0 0,0 9-9,-2 14 67,2-1 0,1 1 0,1-1 0,2 6-67,-1-36 30,-1 1-24,0 0 0,0-1 0,0 1-1,1-1 1,-1 1 0,1 0 0,0-1 0,0 0-1,0 1 1,0-1 0,0 1 0,0-1-1,1 0 1,-1 0 0,1 0 0,0 0 0,-1 0-1,1 0 1,1 0-6,-2 0-1,1-1 1,-1 1-1,1-1 0,0 0 1,-1 1-1,1-1 0,0 0 1,0 0-1,-1 0 0,1-1 1,0 1-1,0 0 0,0-1 1,0 1-1,0-1 0,0 0 1,1 0-1,-1 0 0,0 0 1,0 0-1,0 0 1,0 0-1,0 0 0,0-1 1,0 1-1,0-1 0,0 0 1,0 0-1,0 1 0,-1-1 1,1 0-1,0-1 0,0 1 1,1-1-1,5-6 1,-7 8 1,0-1 0,0 0 0,0 0-1,-1 0 1,1 0 0,0 0 0,-1 0-1,1 0 1,-1 0 0,1 0 0,-1 0-1,1 0 1,-1-1 0,0 1 0,0 0-1,1 0 1,-1 0 0,0 0 0,0-1-1,0 1 1,0 0 0,-1 0 0,1 0-1,0-1 1,0 1 0,-1 0 0,1 0-1,0 0 1,-1 0 0,0 0 0,1 0-1,-1 0 1,1 0 0,-1 0 0,0 0-1,0 0 1,0 0 0,1 0 0,-1 1-1,0-1 1,-1 0-1,-1-2 4,-2-6 6,-24-24 9,27 31-16,0 1-1,-1-1 1,1 1-1,-1 0 0,1 0 1,-1 0-1,0 0 1,1 1-1,-1-1 0,0 1 1,1-1-1,-1 1 1,0 0-1,0 0 0,1 0 1,-1 0-1,0 1 1,0-1-1,1 1 0,-2 0-2,3 0 2,0 0 0,1-1-1,-1 1 1,0 0-1,1-1 1,-1 1-1,1 0 1,-1 0-1,1 0 1,0 0-1,-1 0 1,1 0-1,0-1 1,0 1-1,0 0 1,-1 0-1,1 0 1,0 0-1,0 0 1,0 0-1,0 0 1,1 0-1,-1 0 1,0 0-1,0 0 1,1 0-1,-1 0 1,0-1-1,1 2-1,19 12-35,-18-13 25,0 1 0,0 0 0,0 0 0,1-1 0,-1 0 0,0 1 0,1-1 0,-1 0 0,1 0 0,0 0 0,-1 0-1,2-1 11,10 2-5,0-1 0,0-1-1,0 0 1,0-1 0,-1-1-1,1 0 1,6-3 5,22-1-36,-38 5 36,0 1-1,0-1 1,-1 0-1,1 0 1,-1 0-1,1-1 1,-1 1-1,1-1 1,0 0 0,36-30-3,-30 25 3,-1 4-1,-8 3-6,-1 1 1,0 7 15,-1 0 1,-1-1-1,1 1 1,-1 0-1,0-1 1,-1 1-1,0-1 1,0 1-1,-1-1 1,0 0-1,0-1 1,0 1-1,-1-1 0,0 0 1,-1 0-1,1 0 1,-1-1-1,0 1 1,-3 1-10,0-1 3,9-5-2,-1-1-1,1 1 1,0-1-1,-1 0 1,1 1-1,0-1 0,-1 0 1,1 0-1,-1 1 1,1-1-1,-1 0 1,1 0-1,-1 0 1,1 1-1,-1-1 1,1 0-1,-1 0 1,1 0-1,-1 0 1,1 0-1,-1 0 1,1 0-1,-1 0 1,1 0-1,-1 0 0,1 0 2,-1 0-2,1 0 0,0 0 1,-1 0-1,1 0 0,0 0 0,-1 0 0,1-1 0,0 1 0,0 0 0,-1 0 0,1 0 1,0 0-1,-1 0 0,1-1 0,0 1 0,0 0 0,-1 0 0,1 0 0,0-1 0,0 1 1,-1 0-1,1 0 0,0-1 0,0 1 0,0 0 0,0-1 0,-1 1 0,1 0 0,0 0 1,0-1-1,0 1 0,0 0 0,0-1 0,0 1 0,0 0 0,0-1 0,0 1 0,0 0 1,0-1-1,0 1 0,0 0 0,0-1 0,0 1 0,0 0 0,0-1 0,0 1 0,1 0 1,-1-1-1,0 1 0,0 0 0,0 0 0,1-1 0,-1 1 0,0 0 0,0 0 0,0-1 1,1 1-1,-1 0 0,0 0 0,12-14 8,-12 14-7,55-41-7,-49 37-6,1 0 1,-1-1 0,0 0-1,-1 1 1,1-2 0,-1 1-1,0-1 1,0 0 0,-1 0-1,4-5 12,-4 3-8,8-6-29,15-12 27,-21 18 12,-5 7 4,-1 1 2,0 0 0,0 3 0,0 1-1,0-1 0,-1 1 1,0-1-1,0 1 0,0-1 1,0 0-1,-1 2-7,-6 14-188,4-10 286,0 0-1,0 0 1,1 0-1,1 0 0,-2 7-97,3-9-444,1 0-1,0 0 0,0-1 0,0 1 1,1 0-1,1 3 445,0 3-7749,-5-31 5841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14.77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90 1 3592,'0'0'1392,"-3"3"-232,-8 12-666,1 1 0,1 0-1,0 0 1,1 1 0,0 0 0,2 0 0,0 1 0,1 0 0,1 0-1,0 0 1,1 1 0,2-1 0,-1 3-494,1 49 512,3 1-1,10 64-511,-2-13 483,-7-85-392,-1 24 86,3 0-1,3 0 1,2 0 0,16 49-177,-5-51 208,-21-58-188,1 1 0,1 4-15,14-43 34,32-91-22,-27 70-2,2 0 0,2 1 0,7-5-15,-22 46-213,1 1 0,0 0 0,1 1 0,1 1 0,0-1 0,12-8 213,23-15-2437,24-13 2437,-58 41-241,57-40-7305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8:48.86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1 1264,'0'0'0,"0"0"0,0 0 0,0 0-472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15.25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215 311 7264,'-3'-2'4,"-11"-6"466,1-1 0,0 0 0,1 0 0,0-1 0,0-1 1,1 0-1,0-1 0,1 0 0,1 0 0,-7-11-470,6 2 386,0-1-1,2 0 1,-3-15-386,-6-14 39,-5 21-5300,22 30 133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16.178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35 2608,'6'311'1191,"0"-236"-359,2 1 0,4-2-1,6 8-831,10 3 1124,-28-83-1079,1 0-1,-1-1 0,0 1 1,1-1-1,0 1 0,-1-1 0,1 1 1,0-1-1,0 0 0,-1 1 1,1-1-1,0 0 0,0 0 0,1 1 1,-1-1-1,0 0 0,0 0 1,1 0-1,-1 0 0,0-1 1,1 1-1,-1 0 0,2 0-44,-1-1 38,0 1 0,1-1 0,-1 0 0,0 0 1,1 0-1,-1 0 0,0-1 0,1 1 0,-1-1 0,0 1 0,0-1 0,1 0 0,-1 0 0,1 0-38,6-4 86,0 0-1,-1 0 1,0-1-1,0 0 1,-1 0 0,0-1-1,1-1-85,19-25 232,-2-1 0,-1-2 0,-2 0 0,-2-1 0,-1-1 0,-1-1 0,4-21-232,-9 21 126,-2-1 1,-1-1-1,0-16-126,15-60-1448,-9 78 1404,-5 17-1130,10-24-4732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10:32.876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0 297 4576,'0'0'288,"0"0"76,0 0 305,0 0 106,0 0 97,0 0-24,0 0-192,0 0-68,0 0-80,0 0-44,4-1-154,3 0-255,0 0 0,0 0 0,0-1 0,0-1 0,0 1-1,-1-1 1,1 0 0,-1 0 0,0-1 0,0 0 0,0 0 0,0 0-1,0-1 1,-1 0 0,0 0 0,0-1 0,-1 1 0,1-1 0,-1 0-1,0 0 1,-1 0 0,0-1 0,0 1 0,0-1 0,0 0 0,-1 0-1,0 0 1,0-3-55,6-26 375,-3 15 224,-1 0 0,0-1 0,0-21-599,-4 42 24,0 0 0,0 1 0,0-1 0,0 1 0,-1-1 0,1 0 0,0 1 0,0-1 0,0 0 0,0 1-1,-1-1 1,1 1 0,0-1 0,0 1 0,-1-1 0,1 0 0,-1 1 0,1-1 0,0 1 0,-1 0 0,1-1 0,-1 1 0,1-1 0,-1 1 0,1 0 0,-1-1-1,0 1 1,1 0 0,-1-1 0,1 1 0,-1 0 0,0 0 0,1 0 0,-1 0 0,1-1 0,-1 1 0,0 0 0,1 0 0,-1 0 0,0 0 0,1 1-1,-1-1-23,-1 0 18,0 0 0,0 1 0,0-1 0,0 1 0,0 0 0,1-1 0,-1 1 0,0 0 0,1 0 0,-1 0 0,0 0 0,1 0 0,-1 1 0,1-1 0,-1 0-18,-3 6 47,0 0 0,0 0 0,1 0 0,0 1 0,0-1 0,1 1 0,0 0 0,0 0 0,1 2-47,-15 79 115,4-15-55,-8-4-10,20-65-27,0 0 0,1 1 0,-1-1 0,1 0 0,0 1 0,1-1 1,-1 1-1,1-1 0,0 0 0,1 1 0,-1-1 0,1 0 0,0 0 0,0 0 0,1 0 1,-1 0-1,3 2-23,-3-3 9,-1-4-3,0 1 0,0 0-1,0-1 1,0 1-1,0-1 1,0 1 0,0-1-1,1 0 1,-1 0-1,0 1 1,0-1-1,0 0 1,0 0 0,0 0-1,1 0 1,-1 0-1,0 0 1,0 0-1,0-1 1,0 1 0,0 0-1,0-1 1,1 1-1,-1-1 1,0 0-6,5 0 30,-5 1 56,6-9 54,-6 8-134,0 1 0,0-1 0,0 1 0,0-1-1,-1 1 1,1-1 0,0 0 0,0 0 0,-1 1 0,1-1 0,-1 0-1,1 0 1,-1 0 0,1 0 0,-1 1 0,1-1 0,-1 0 0,0 0-1,1 0 1,-1 0 0,0 0-6,-1-3 40,1 1-1,-1 0 1,0 0 0,0 0-1,-1 0 1,1 0 0,-1 1-1,1-1 1,-1 0 0,0 1-1,0-1 1,0 1 0,0-1-1,0 1 1,-1 0 0,1 0-1,-1 0 1,0 0 0,1 1-1,-1-1 1,0 1 0,0-1-1,0 1 1,0 0 0,0 0-1,0 1 1,0-1 0,-1 0-40,3 1 26,-18 6 245,19 0-268,0-3 3,0-1 1,1 1-1,-1-1 1,1 1-1,0-1 1,0 1-1,-1-1 1,1 0-1,1 1 1,-1-1-7,0 0 3,4 6-1,-5-8-2,1 1 0,-1-1 0,0 1 0,1-1 0,-1 1 0,0-1 0,1 1 0,-1-1 0,0 1 0,1-1 0,-1 1 0,1-1 0,-1 0 0,1 1 0,-1-1 0,1 0 0,0 1 0,-1-1 0,1 0 0,-1 0 0,1 0 0,0 1 0,-1-1 0,1 0 0,-1 0 0,1 0 0,0 0 0,-1 0 0,1 0 0,0 0 0,-1 0 0,1 0 0,-1-1 0,1 1 0,0 0 0,-1 0 0,1-1 0,0 1 0,9-1 14,1 0-1,0 0 1,0-2-1,-1 1 1,1-1-1,-1-1 0,0 1 1,8-6-14,15-8 111,25-18-111,-49 30 18,-1-1-1,1-1 1,-2 0 0,1 0-1,-1 0 1,0-1 0,0 0-1,4-7-17,-11 14 80,4-4 93,-4 5-170,-1 0 0,1 0 0,0 0-1,-1 0 1,1 0 0,0 0 0,0 0 0,-1 0-1,1 0 1,0 0 0,-1 0 0,1 0-1,0 0 1,0 0 0,-1 0 0,1 1 0,0-1-1,0 0 1,-1 0 0,1 0 0,0 0-1,0 1 1,0-1 0,-1 0 0,1 0 0,0 0-1,0 1 1,0-1 0,0 0 0,-1 0-1,1 1 1,0-1 0,0 0 0,0 0 0,0 1-1,0-1 1,0 0 0,0 1 0,0-1-3,-6 8 19,0 0 0,1 1 1,0 0-1,0-1 0,1 2 0,1-1 1,-1 0-1,2 1 0,-1 0 1,1-1-1,0 1 0,1 2-19,-2 3 14,0-5-6,2-7-5,0 0 0,1 1-1,-1-1 1,1 0-1,-1 1 1,1-1-1,0 1 1,0-1-1,1 1 1,-1-1-1,1 0 1,0 1-1,0-1-2,-1-2 1,0 0-1,0-1 1,0 1-1,1 0 1,-1-1-1,0 1 1,1 0-1,-1-1 1,0 1-1,1-1 0,-1 1 1,1-1-1,-1 1 1,1-1-1,-1 1 1,1-1-1,-1 1 1,1-1-1,0 1 1,-1-1-1,1 0 0,0 0 1,-1 1-1,1-1 1,0 0-1,-1 0 1,1 0-1,0 1 1,-1-1-1,1 0 1,0 0-1,0 0 0,-1 0 1,1 0-1,0-1 1,-1 1-1,1 0 1,0 0-1,0 0 1,-1-1-1,1 1 1,-1 0-1,1-1 1,0 1-1,-1 0 0,1-1 0,3 0 3,2-1 7,-1 0-1,1 0 0,-1 0 0,1 0 0,-1-1 1,0 0-1,0 0 0,0-1 0,0 1 1,-1-1-1,0 0 0,1 0 0,-1 0 0,-1-1 1,1 0-1,0 1 0,-1-1 0,0-1 0,-1 1 1,1 0-1,-1-1 0,0 1-9,-1-19 82,-4 22-16,1 14-35,1-7-26,1-4-4,-1-1 0,1 1 0,0 0-1,0 0 1,0 0 0,0 0-1,0 0 1,0 0 0,0 0 0,0-1-1,0 1 1,0 0 0,1 0 0,-1 0-1,0 0 1,1 0 0,-1-1-1,1 1 0,4 7 0,-5-7 0,1 0 0,0-1 0,-1 1 0,1-1 0,0 1 0,-1-1 0,1 1 0,0-1 0,0 1 0,0-1 0,-1 0 0,1 1 0,0-1 0,0 0 0,0 0 0,0 1 0,0-1 0,0 0 0,-1 0 0,1 0 0,0 0 0,0 0 0,0-1 0,0 1 0,0 0 0,0 0 0,-1 0 0,1-1 0,0 1 0,0-1 0,0 1 0,0-1 0,1 0 0,8 0 0,-7 1 0,0 0 0,-1-1 1,1 1-1,0-1 0,-1 0 0,1 0 0,0 0 0,-1 0 1,1-1-1,-1 1 0,0-1 0,1 1 0,-1-1 1,0 0-1,0 0 0,0 0 0,1 0 0,-1 0 6,-1-1 0,1 1 1,-1 0-1,1 0 0,-1-1 0,0 1 1,0-1-1,0 1 0,0-1 0,0 1 0,0-1 1,-1 0-1,0 1 0,1-1 0,-1-1-6,0 3 3,0-1 9,0 2-1,0 0 5,0 0 8,0 0 2,0 0-14,0 0-2,-6 25 20,5 27-38,6-44 8,11-8 0,1-1 0,-8 0 0,1-2 0,-1-2 0,-1 1 0,27-19 14,-34 22-26,1 4 1,0-2 1,-3 17 5,-1-9 9,-1 0 0,-1 0-1,1-1 1,-1 1-1,-1-1 1,0 0 0,-4 6-4,8-13 6,1-1 4,0 0 3,0 0-4,0 0-1,0 0 0,0 0 0,0 0 0,4-2-7,-1 0 0,1-1 0,-1 1 0,0-1 0,0 0 0,0 0 0,0 0 0,0-1-1,5-4 3,3-2 2,0 1 0,1 1 0,0 0 0,1 1 0,-1 0 0,1 0 0,1 2 0,7-3-5,-19 7 12,16-10 57,-21 10-63,1 1-1,-1 1 1,1-1-1,-1 0 1,1 1-1,-1-1 0,1 1 1,0 0-1,-1-1 1,1 1-1,0 0 1,-1 1-6,-2 1 9,1 1 0,0 0 0,-1-1 0,1 2 0,1-1 1,-1 0-1,1 1 0,-3 4-9,4-6-2,-1 0-1,1 1 0,0-1 1,0 1-1,0 0 1,0 0-1,1 0 1,0 0-1,-1 0 1,2 0-1,-1 0 1,0 0-1,1 1 1,0-1-1,0 0 1,0 0-1,0 0 1,1 2 2,0-5-14,-1 0-1,1 0 1,0 0 0,0 0 0,0-1 0,-1 1 0,1 0 0,0-1-1,0 1 1,0 0 0,0-1 0,0 1 0,1-1 0,-1 0 0,0 1-1,0-1 1,0 0 0,0 1 0,1-1 14,1 1-31,20 5-403,0 0 0,1-2 0,0 0 0,0-2 0,-1 0 0,1-2 434,69 6-2760,-38-1-5421,-128-12 6145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8:49.449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0 0 2872,'0'0'865,"0"0"37,0 0 123,0 0-31,0 0-243,0 0-75,0 0-72,22 7 1689,8-2-1460,2-1-1,-1-1 1,0-2-1,24-2-832,3 1 290,322 7 764,-217-2-1289,-4 5-1607,-22 2-63,-18-2-4165,-278-23 4562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8:56.583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25 78 7624,'0'0'969,"0"0"-58,0 0-255,0 0-92,0 0-111,0 0-49,0 0-105,0 0-45,0 0-68,-1 4-46,-22 53 734,23-56-640,0-1 38,0 0-32,0 0-16,0 0-31,0 0-12,0 0-35,0 0-26,0 0-64,0 0-12,0 0 17,15-23 207,-10 13 83,-1-1 0,0 1 1,0-1-1,-1 0 0,-1-1 0,0 1 1,0 0-1,-1-1 0,-1-6-351,-7 114 426,2-59-232,3 0-1,1 0-193,1 13 200,-1-19-130,2-1-1,1 0 0,5 22-69,-6-39 16,-1-12-22,0 0 0,0 0 0,0 0-1,0 0 1,0 1 0,0-1-1,1 0 1,-1 0 0,0 0-1,1 0 1,-1 0 0,1 0 0,-1 0-1,1 0 1,-1 0 0,1 0-1,-1 0 1,1 0 0,0 0 0,0 0-1,0 0 1,-1-1 0,1 1-1,0 0 1,1 0 6,0 0-845,1-2 421,0 0 1,-1 0 0,1-1-1,0 1 1,0-1-1,0 1 1,-1-1 0,1 0-1,-1 0 1,1 0 0,-1 0 423,8-6-7527,-23 18 5654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15.027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4 427 6552,'0'0'1168,"0"0"0,0 0 0,0 0-35,0 0-138,0 0-89,0 0-211,0 0-70,0 0-82,0 0-40,0 0-95,0 0-38,0 0-53,0 0-18,0 0-22,1 3-50,5 8-45,-1-1 0,1 0 0,1 0 0,0 0 0,0-1 0,4 4-182,-8-12 56,0 1 1,1-1-1,-1 1 0,1-1 0,0 0 1,-1 0-1,1-1 0,0 1 1,-1-1-1,1 0 0,0 0 0,0 0 1,-1 0-1,1-1 0,1 0-56,14 1 135,237-4 609,-193-1-367,24-8-377,-33 5 247,0 1 1,36 2-248,-89 5 2,80 0 525,61-9-527,-27-4 408,-82 13-284,-18-1 423,-15-1-535,4-19-5,0 5 3,-2-1-1,0 1 0,-1 0 1,0-1-1,-2-13-9,1-3 6,-2-1 2,-1 6 1,2 23-9,0-1-1,0 1 1,0-1 0,1 1-1,0-1 1,1 0-1,-1 1 1,1-1-1,0 1 1,0-2 0,0 5-7,-1 2-1,1-2 2,0 2 5,6-8-1,0 0 0,0-1-1,-1 0 1,0 0-1,0 0 1,-1-1-1,2-5 3,6-24-30,-25 35 63,10 4-30,-1 1 0,0-1 0,1 1 0,-1 0 0,0 0 0,1 0 0,-1 0 0,1 0 0,0 1 0,-1-1 0,1 1 0,0-1 0,0 1 0,0 0 0,-1 1-3,-4 3 3,5-5 10,2-1 7,0 0 16,0 0 2,0 0-12,0 0-3,-2 1-17,0 1 0,0-1 0,0 0 1,0 0-1,0 0 0,0-1 0,-1 1 0,1 0 0,0-1 1,-1 0-1,1 1 0,0-1 0,0 0 0,-1 0 0,1 0 1,-1-1-7,-2 2 13,-32-14 12,32 10-25,-39 0 0,-17-3 53,0 3 0,-20 3-53,-38-2 52,105 2-47,-1-1 1,1 0 0,-1-2 0,1 1 0,0-2-1,-9-3-5,5 3 20,0 0 0,-1 1 0,1 1 1,-1 1-1,1 1 0,-15 1-20,5-1 34,-72-3 66,49 1 66,1 1 0,0 3-1,-4 2-165,46-2 35,1 0 0,-1 0 0,1 1 0,-1 0 0,-1 1-35,3-1 14,1 0 0,-1-1 0,1 0 0,-1 0 0,0-1 0,1 0 0,-1 0 0,-2 0-14,6-1-125,2 0-171,0 0-3167,0 0-10411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24.726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 4 7712,'102'-4'3710,"223"5"-1451,-265 1-1924,76 5 171,-79-3-380,137 3 150,-27-5 8,101-2-88,-150-1-120,162 6 2,-171 0-675,203 10-1559,-175-10 1775,128-3-1293,-21-1-5492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26.44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36 8 4848,'0'0'761,"0"0"14,0 0 33,0 0-43,0 0-201,0 0-73,0 0-110,0 0-34,0 0-46,0 0-12,0 0-18,-2 5-46,-2 0-219,-19 33 723,23-36-683,-1-1 1,0 1-1,0-1 0,0 1 0,1 0 0,-1 0 0,1-1 0,-1 1 0,1 0 0,0 0 0,0 0 1,-1-1-1,1 1 0,1 0 0,-1 0 0,0 0 0,0-1 0,1 1 0,-1 0 0,1 0 1,-1-1-1,1 2-46,3 0 49,-1 0 1,1-1 0,0 1-1,0-1 1,0 1 0,0-1-1,0-1 1,0 1-1,1 0 1,-1-1 0,1 0-1,-1 0 1,1 0 0,-1-1-1,1 0 1,-1 0 0,1 0-1,0 0 1,-1-1 0,1 1-1,1-2-49,8 0 72,-1 0 0,0-1 0,0-1 0,0 0 0,-1-1 0,1 0 0,-1-1-72,-10 5 26,0 0 1,0 0-1,-1 0 0,1 0 0,0 0 0,-1-1 1,1 1-1,-1 0 0,1-1 0,-1 1 0,0-1 1,0 0-1,0 1 0,0-1 0,0 0 0,0 0 0,0 1 1,0-1-1,-1 0 0,1 0 0,-1 0 0,1 0 1,-1 0-27,0 0 19,0 0 0,-1 0 1,1 0-1,-1 0 0,0 0 1,1 0-1,-1 0 0,0 0 0,0 1 1,0-1-1,0 0 0,0 1 1,-1-1-1,1 0 0,0 1 1,-1 0-1,1-1 0,-1 1 1,0 0-1,1 0 0,-1 0 1,0 0-1,0 0 0,1 0 1,-2 0-20,-1-1-12,-1 0 1,1 0-1,-1 1 1,1 0 0,-1-1-1,1 2 1,-1-1 0,0 0-1,-4 1 12,-54 7-2960,44-3-3475,45-9 4829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31.201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47 1 3144,'0'0'1120,"0"0"-60,0 0-239,0 0-88,0 0-131,0 0-33,0 0 7,0 0-5,0 0-47,0 0-50,0 0-148,0 0-62,0 0-95,0 3-44,-7 23 463,1 1 0,2 0 0,-1 26-588,-6 216 1399,5-115-1354,-2 129-3963,8-237-3002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09T19:09:33.945"/>
    </inkml:context>
    <inkml:brush xml:id="br0">
      <inkml:brushProperty name="width" value="0.1" units="cm"/>
      <inkml:brushProperty name="height" value="0.1" units="cm"/>
      <inkml:brushProperty name="color" value="#333333"/>
    </inkml:brush>
  </inkml:definitions>
  <inkml:trace contextRef="#ctx0" brushRef="#br0">137 11 2336,'0'0'1080,"0"0"-53,0 0-214,0 0-43,0 0 44,-30 7 1724,23-5-2239,1 0-1,-1-1 0,1 0 0,-1 0 0,1 0 1,-1-1-1,0 1 0,1-2 0,-1 1 1,0-1-1,1 0 0,-6-2-298,11 3 133,1 0-22,0 0-12,0 0-15,0 0-4,0 0 0,0 0 6,0 0 28,0 0-13,0 0-74,0 0-2,0 0 71,0 0 21,0 0-2,0 0 17,0 0 56,0 0 1,0 0-67,-14 0 1580,43-4-1385,0 1 1,1 1-1,3 2-317,24 4 249,31 7-249,-67-7 26,2 0 0,1-1 0,0-2 0,3 0-26,23 2-179,127 1-1640,-92-8 380,26-7 1439,-27-1-1750,46-7-6790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400E03-1AD5-470D-A1CE-597820A6DB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2553</TotalTime>
  <Pages>61</Pages>
  <Words>12184</Words>
  <Characters>69453</Characters>
  <Application>Microsoft Office Word</Application>
  <DocSecurity>0</DocSecurity>
  <Lines>578</Lines>
  <Paragraphs>162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Михаил Гейне</cp:lastModifiedBy>
  <cp:revision>142</cp:revision>
  <dcterms:created xsi:type="dcterms:W3CDTF">2020-01-08T15:51:00Z</dcterms:created>
  <dcterms:modified xsi:type="dcterms:W3CDTF">2020-01-10T19:48:00Z</dcterms:modified>
</cp:coreProperties>
</file>